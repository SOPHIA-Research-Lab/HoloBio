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F1DDC" w14:textId="3D9E28AE" w:rsidR="00F073C5" w:rsidRPr="00EC119B" w:rsidRDefault="00F073C5" w:rsidP="00F073C5">
      <w:pPr>
        <w:jc w:val="center"/>
        <w:rPr>
          <w:sz w:val="22"/>
          <w:szCs w:val="22"/>
        </w:rPr>
      </w:pPr>
      <w:proofErr w:type="spellStart"/>
      <w:r w:rsidRPr="00EC119B">
        <w:rPr>
          <w:b/>
          <w:bCs/>
          <w:sz w:val="22"/>
          <w:szCs w:val="22"/>
        </w:rPr>
        <w:t>HoloBio</w:t>
      </w:r>
      <w:proofErr w:type="spellEnd"/>
      <w:r w:rsidRPr="00EC119B">
        <w:rPr>
          <w:sz w:val="22"/>
          <w:szCs w:val="22"/>
        </w:rPr>
        <w:t xml:space="preserve"> </w:t>
      </w:r>
      <w:r w:rsidRPr="00EC119B">
        <w:rPr>
          <w:b/>
          <w:bCs/>
          <w:sz w:val="22"/>
          <w:szCs w:val="22"/>
        </w:rPr>
        <w:t>User Guide</w:t>
      </w:r>
      <w:r w:rsidRPr="00EC119B">
        <w:rPr>
          <w:sz w:val="22"/>
          <w:szCs w:val="22"/>
        </w:rPr>
        <w:br/>
      </w:r>
    </w:p>
    <w:p w14:paraId="7F1F38DD" w14:textId="77777777" w:rsidR="00105182" w:rsidRDefault="00105182" w:rsidP="00105182">
      <w:pPr>
        <w:jc w:val="both"/>
        <w:rPr>
          <w:b/>
          <w:bCs/>
          <w:sz w:val="22"/>
          <w:szCs w:val="22"/>
        </w:rPr>
      </w:pPr>
      <w:r w:rsidRPr="00103ADD">
        <w:rPr>
          <w:b/>
          <w:bCs/>
          <w:sz w:val="22"/>
          <w:szCs w:val="22"/>
        </w:rPr>
        <w:t>Table of contents</w:t>
      </w:r>
    </w:p>
    <w:p w14:paraId="6BD57B81" w14:textId="77777777" w:rsidR="00105182" w:rsidRDefault="00105182" w:rsidP="00105182">
      <w:pPr>
        <w:jc w:val="both"/>
        <w:rPr>
          <w:b/>
          <w:bCs/>
          <w:sz w:val="22"/>
          <w:szCs w:val="22"/>
        </w:rPr>
      </w:pPr>
    </w:p>
    <w:p w14:paraId="6E31E457" w14:textId="77777777" w:rsidR="0057753C" w:rsidRDefault="0057753C" w:rsidP="00105182">
      <w:pPr>
        <w:jc w:val="both"/>
        <w:rPr>
          <w:b/>
          <w:bCs/>
          <w:sz w:val="22"/>
          <w:szCs w:val="22"/>
        </w:rPr>
      </w:pPr>
    </w:p>
    <w:p w14:paraId="46324EA2" w14:textId="77777777" w:rsidR="0057753C" w:rsidRDefault="0057753C" w:rsidP="00105182">
      <w:pPr>
        <w:jc w:val="both"/>
        <w:rPr>
          <w:b/>
          <w:bCs/>
          <w:sz w:val="22"/>
          <w:szCs w:val="22"/>
        </w:rPr>
      </w:pPr>
    </w:p>
    <w:p w14:paraId="704AB582" w14:textId="77777777" w:rsidR="0057753C" w:rsidRDefault="0057753C" w:rsidP="00105182">
      <w:pPr>
        <w:jc w:val="both"/>
        <w:rPr>
          <w:b/>
          <w:bCs/>
          <w:sz w:val="22"/>
          <w:szCs w:val="22"/>
        </w:rPr>
      </w:pPr>
    </w:p>
    <w:p w14:paraId="259A77F4" w14:textId="77777777" w:rsidR="0057753C" w:rsidRDefault="0057753C" w:rsidP="00105182">
      <w:pPr>
        <w:jc w:val="both"/>
        <w:rPr>
          <w:b/>
          <w:bCs/>
          <w:sz w:val="22"/>
          <w:szCs w:val="22"/>
        </w:rPr>
      </w:pPr>
    </w:p>
    <w:p w14:paraId="289B4C42" w14:textId="77777777" w:rsidR="0057753C" w:rsidRDefault="0057753C" w:rsidP="00105182">
      <w:pPr>
        <w:jc w:val="both"/>
        <w:rPr>
          <w:b/>
          <w:bCs/>
          <w:sz w:val="22"/>
          <w:szCs w:val="22"/>
        </w:rPr>
      </w:pPr>
    </w:p>
    <w:p w14:paraId="0BB064D5" w14:textId="77777777" w:rsidR="0057753C" w:rsidRDefault="0057753C" w:rsidP="00105182">
      <w:pPr>
        <w:jc w:val="both"/>
        <w:rPr>
          <w:b/>
          <w:bCs/>
          <w:sz w:val="22"/>
          <w:szCs w:val="22"/>
        </w:rPr>
      </w:pPr>
    </w:p>
    <w:p w14:paraId="1B971F57" w14:textId="77777777" w:rsidR="0057753C" w:rsidRDefault="0057753C" w:rsidP="00105182">
      <w:pPr>
        <w:jc w:val="both"/>
        <w:rPr>
          <w:b/>
          <w:bCs/>
          <w:sz w:val="22"/>
          <w:szCs w:val="22"/>
        </w:rPr>
      </w:pPr>
    </w:p>
    <w:p w14:paraId="222A357E" w14:textId="77777777" w:rsidR="0057753C" w:rsidRDefault="0057753C" w:rsidP="00105182">
      <w:pPr>
        <w:jc w:val="both"/>
        <w:rPr>
          <w:b/>
          <w:bCs/>
          <w:sz w:val="22"/>
          <w:szCs w:val="22"/>
        </w:rPr>
      </w:pPr>
    </w:p>
    <w:p w14:paraId="2FBB06DA" w14:textId="77777777" w:rsidR="0057753C" w:rsidRDefault="0057753C" w:rsidP="00105182">
      <w:pPr>
        <w:jc w:val="both"/>
        <w:rPr>
          <w:b/>
          <w:bCs/>
          <w:sz w:val="22"/>
          <w:szCs w:val="22"/>
        </w:rPr>
      </w:pPr>
    </w:p>
    <w:p w14:paraId="3FDB1D23" w14:textId="77777777" w:rsidR="0057753C" w:rsidRDefault="0057753C" w:rsidP="00105182">
      <w:pPr>
        <w:jc w:val="both"/>
        <w:rPr>
          <w:b/>
          <w:bCs/>
          <w:sz w:val="22"/>
          <w:szCs w:val="22"/>
        </w:rPr>
      </w:pPr>
    </w:p>
    <w:p w14:paraId="29F41F0E" w14:textId="77777777" w:rsidR="0057753C" w:rsidRDefault="0057753C" w:rsidP="00105182">
      <w:pPr>
        <w:jc w:val="both"/>
        <w:rPr>
          <w:b/>
          <w:bCs/>
          <w:sz w:val="22"/>
          <w:szCs w:val="22"/>
        </w:rPr>
      </w:pPr>
    </w:p>
    <w:p w14:paraId="70090595" w14:textId="77777777" w:rsidR="0057753C" w:rsidRDefault="0057753C" w:rsidP="00105182">
      <w:pPr>
        <w:jc w:val="both"/>
        <w:rPr>
          <w:b/>
          <w:bCs/>
          <w:sz w:val="22"/>
          <w:szCs w:val="22"/>
        </w:rPr>
      </w:pPr>
    </w:p>
    <w:p w14:paraId="0F7507E8" w14:textId="77777777" w:rsidR="0057753C" w:rsidRDefault="0057753C" w:rsidP="00105182">
      <w:pPr>
        <w:jc w:val="both"/>
        <w:rPr>
          <w:b/>
          <w:bCs/>
          <w:sz w:val="22"/>
          <w:szCs w:val="22"/>
        </w:rPr>
      </w:pPr>
    </w:p>
    <w:p w14:paraId="4961BB2C" w14:textId="77777777" w:rsidR="0057753C" w:rsidRDefault="0057753C" w:rsidP="00105182">
      <w:pPr>
        <w:jc w:val="both"/>
        <w:rPr>
          <w:b/>
          <w:bCs/>
          <w:sz w:val="22"/>
          <w:szCs w:val="22"/>
        </w:rPr>
      </w:pPr>
    </w:p>
    <w:p w14:paraId="20C70E0E" w14:textId="77777777" w:rsidR="0057753C" w:rsidRDefault="0057753C" w:rsidP="00105182">
      <w:pPr>
        <w:jc w:val="both"/>
        <w:rPr>
          <w:b/>
          <w:bCs/>
          <w:sz w:val="22"/>
          <w:szCs w:val="22"/>
        </w:rPr>
      </w:pPr>
    </w:p>
    <w:p w14:paraId="4869FD74" w14:textId="77777777" w:rsidR="0057753C" w:rsidRDefault="0057753C" w:rsidP="00105182">
      <w:pPr>
        <w:jc w:val="both"/>
        <w:rPr>
          <w:b/>
          <w:bCs/>
          <w:sz w:val="22"/>
          <w:szCs w:val="22"/>
        </w:rPr>
      </w:pPr>
    </w:p>
    <w:p w14:paraId="51B3CE8D" w14:textId="77777777" w:rsidR="0057753C" w:rsidRDefault="0057753C" w:rsidP="00105182">
      <w:pPr>
        <w:jc w:val="both"/>
        <w:rPr>
          <w:b/>
          <w:bCs/>
          <w:sz w:val="22"/>
          <w:szCs w:val="22"/>
        </w:rPr>
      </w:pPr>
    </w:p>
    <w:p w14:paraId="19A13C57" w14:textId="77777777" w:rsidR="0057753C" w:rsidRDefault="0057753C" w:rsidP="00105182">
      <w:pPr>
        <w:jc w:val="both"/>
        <w:rPr>
          <w:b/>
          <w:bCs/>
          <w:sz w:val="22"/>
          <w:szCs w:val="22"/>
        </w:rPr>
      </w:pPr>
    </w:p>
    <w:p w14:paraId="33A36D8F" w14:textId="77777777" w:rsidR="0057753C" w:rsidRDefault="0057753C" w:rsidP="00105182">
      <w:pPr>
        <w:jc w:val="both"/>
        <w:rPr>
          <w:b/>
          <w:bCs/>
          <w:sz w:val="22"/>
          <w:szCs w:val="22"/>
        </w:rPr>
      </w:pPr>
    </w:p>
    <w:p w14:paraId="11770821" w14:textId="77777777" w:rsidR="0057753C" w:rsidRDefault="0057753C" w:rsidP="00105182">
      <w:pPr>
        <w:jc w:val="both"/>
        <w:rPr>
          <w:b/>
          <w:bCs/>
          <w:sz w:val="22"/>
          <w:szCs w:val="22"/>
        </w:rPr>
      </w:pPr>
    </w:p>
    <w:p w14:paraId="1F5A14C8" w14:textId="77777777" w:rsidR="0057753C" w:rsidRDefault="0057753C" w:rsidP="00105182">
      <w:pPr>
        <w:jc w:val="both"/>
        <w:rPr>
          <w:b/>
          <w:bCs/>
          <w:sz w:val="22"/>
          <w:szCs w:val="22"/>
        </w:rPr>
      </w:pPr>
    </w:p>
    <w:p w14:paraId="5DE7E85C" w14:textId="77777777" w:rsidR="0057753C" w:rsidRDefault="0057753C" w:rsidP="00105182">
      <w:pPr>
        <w:jc w:val="both"/>
        <w:rPr>
          <w:b/>
          <w:bCs/>
          <w:sz w:val="22"/>
          <w:szCs w:val="22"/>
        </w:rPr>
      </w:pPr>
    </w:p>
    <w:p w14:paraId="7591CA20" w14:textId="77777777" w:rsidR="0057753C" w:rsidRDefault="0057753C" w:rsidP="00105182">
      <w:pPr>
        <w:jc w:val="both"/>
        <w:rPr>
          <w:b/>
          <w:bCs/>
          <w:sz w:val="22"/>
          <w:szCs w:val="22"/>
        </w:rPr>
      </w:pPr>
    </w:p>
    <w:p w14:paraId="38D298A1" w14:textId="77777777" w:rsidR="0057753C" w:rsidRDefault="0057753C" w:rsidP="00105182">
      <w:pPr>
        <w:jc w:val="both"/>
        <w:rPr>
          <w:b/>
          <w:bCs/>
          <w:sz w:val="22"/>
          <w:szCs w:val="22"/>
        </w:rPr>
      </w:pPr>
    </w:p>
    <w:p w14:paraId="77F00290" w14:textId="77777777" w:rsidR="00105182" w:rsidRPr="00103ADD" w:rsidRDefault="00105182" w:rsidP="00105182">
      <w:pPr>
        <w:spacing w:after="0" w:line="240" w:lineRule="auto"/>
        <w:jc w:val="both"/>
        <w:rPr>
          <w:b/>
          <w:bCs/>
          <w:sz w:val="22"/>
          <w:szCs w:val="22"/>
        </w:rPr>
      </w:pPr>
      <w:r w:rsidRPr="00103ADD">
        <w:rPr>
          <w:b/>
          <w:bCs/>
          <w:sz w:val="22"/>
          <w:szCs w:val="22"/>
        </w:rPr>
        <w:lastRenderedPageBreak/>
        <w:t xml:space="preserve">Introduction </w:t>
      </w:r>
    </w:p>
    <w:p w14:paraId="4D9F5482" w14:textId="4E104C37" w:rsidR="00105182" w:rsidRPr="00103ADD" w:rsidRDefault="00105182" w:rsidP="00105182">
      <w:pPr>
        <w:spacing w:after="0"/>
        <w:jc w:val="both"/>
        <w:rPr>
          <w:sz w:val="22"/>
          <w:szCs w:val="22"/>
        </w:rPr>
      </w:pPr>
      <w:r w:rsidRPr="00103ADD">
        <w:rPr>
          <w:sz w:val="22"/>
          <w:szCs w:val="22"/>
        </w:rPr>
        <w:t xml:space="preserve">HoloBio-GUI is an open-source, Python-based graphical user interface designed to simplify the use of Digital Holographic Microscopy (DHM) for biological research. The software was developed to bridge the gap between advanced </w:t>
      </w:r>
      <w:r w:rsidR="004D0709">
        <w:rPr>
          <w:sz w:val="22"/>
          <w:szCs w:val="22"/>
        </w:rPr>
        <w:t>optics</w:t>
      </w:r>
      <w:r w:rsidRPr="00103ADD">
        <w:rPr>
          <w:sz w:val="22"/>
          <w:szCs w:val="22"/>
        </w:rPr>
        <w:t xml:space="preserve"> and biological applications, providing researchers with an intuitive platform to reconstruct, analyze, and quantify samples information without requiring programming expertise.</w:t>
      </w:r>
    </w:p>
    <w:p w14:paraId="7479E55A" w14:textId="77777777" w:rsidR="00105182" w:rsidRPr="00A71520" w:rsidRDefault="00105182" w:rsidP="00105182">
      <w:pPr>
        <w:pStyle w:val="Prrafodelista"/>
        <w:spacing w:after="0"/>
        <w:ind w:left="360"/>
        <w:jc w:val="both"/>
        <w:rPr>
          <w:sz w:val="22"/>
          <w:szCs w:val="22"/>
        </w:rPr>
      </w:pPr>
    </w:p>
    <w:p w14:paraId="03609DA4" w14:textId="77777777" w:rsidR="00105182" w:rsidRPr="00103ADD" w:rsidRDefault="00105182" w:rsidP="00105182">
      <w:pPr>
        <w:spacing w:after="0"/>
        <w:jc w:val="both"/>
        <w:rPr>
          <w:sz w:val="22"/>
          <w:szCs w:val="22"/>
        </w:rPr>
      </w:pPr>
      <w:r w:rsidRPr="00103ADD">
        <w:rPr>
          <w:sz w:val="22"/>
          <w:szCs w:val="22"/>
        </w:rPr>
        <w:t>The software integrates two primary modes of operation: Real-Time Processing and Offline Processing. Real-Time Processing enables live reconstruction and analysis of holograms at video frame rates using a connected digital camera, while Offline Processing provides advanced numerical tools for the reconstruction of previously recorded holograms. Both modes are complemented by specialized packages for Digital Holographic Microscopy (DHM) and Digital Lensless Holographic Microscopy (DLHM), ensuring compatibility with a wide range of experimental configurations, including in-line, slightly off-axis, and off-axis setups.</w:t>
      </w:r>
    </w:p>
    <w:p w14:paraId="2C8C5E71" w14:textId="77777777" w:rsidR="00105182" w:rsidRPr="00A71520" w:rsidRDefault="00105182" w:rsidP="00105182">
      <w:pPr>
        <w:pStyle w:val="Prrafodelista"/>
        <w:spacing w:after="0"/>
        <w:ind w:left="360"/>
        <w:jc w:val="both"/>
        <w:rPr>
          <w:sz w:val="22"/>
          <w:szCs w:val="22"/>
        </w:rPr>
      </w:pPr>
    </w:p>
    <w:p w14:paraId="200FE1EE" w14:textId="77777777" w:rsidR="00105182" w:rsidRPr="00103ADD" w:rsidRDefault="00105182" w:rsidP="00105182">
      <w:pPr>
        <w:spacing w:after="0"/>
        <w:jc w:val="both"/>
        <w:rPr>
          <w:sz w:val="22"/>
          <w:szCs w:val="22"/>
        </w:rPr>
      </w:pPr>
      <w:r w:rsidRPr="00103ADD">
        <w:rPr>
          <w:sz w:val="22"/>
          <w:szCs w:val="22"/>
        </w:rPr>
        <w:t xml:space="preserve">This manual is designed to guide users through the functionalities of </w:t>
      </w:r>
      <w:proofErr w:type="spellStart"/>
      <w:r w:rsidRPr="00103ADD">
        <w:rPr>
          <w:sz w:val="22"/>
          <w:szCs w:val="22"/>
        </w:rPr>
        <w:t>HoloBio</w:t>
      </w:r>
      <w:proofErr w:type="spellEnd"/>
      <w:r w:rsidRPr="00103ADD">
        <w:rPr>
          <w:sz w:val="22"/>
          <w:szCs w:val="22"/>
        </w:rPr>
        <w:t xml:space="preserve">, from installation and mode selection to advanced reconstruction and analysis procedures. Each section is structured to provide step-by-step instructions accompanied by graphical references, ensuring accessibility for both novice and experienced users. By following this manual, researchers can fully exploit the capabilities of </w:t>
      </w:r>
      <w:proofErr w:type="spellStart"/>
      <w:r w:rsidRPr="00103ADD">
        <w:rPr>
          <w:sz w:val="22"/>
          <w:szCs w:val="22"/>
        </w:rPr>
        <w:t>HoloBio</w:t>
      </w:r>
      <w:proofErr w:type="spellEnd"/>
      <w:r w:rsidRPr="00103ADD">
        <w:rPr>
          <w:sz w:val="22"/>
          <w:szCs w:val="22"/>
        </w:rPr>
        <w:t xml:space="preserve"> to obtain reliable, reproducible, and quantitative insights from holographic data in diverse biological applications.</w:t>
      </w:r>
    </w:p>
    <w:p w14:paraId="1C5B28E0" w14:textId="77777777" w:rsidR="00105182" w:rsidRDefault="00105182" w:rsidP="00105182">
      <w:pPr>
        <w:pStyle w:val="Prrafodelista"/>
        <w:spacing w:after="0" w:line="240" w:lineRule="auto"/>
        <w:ind w:left="360"/>
        <w:jc w:val="both"/>
        <w:rPr>
          <w:b/>
          <w:bCs/>
          <w:sz w:val="22"/>
          <w:szCs w:val="22"/>
        </w:rPr>
      </w:pPr>
    </w:p>
    <w:p w14:paraId="1AB42BE3" w14:textId="77777777" w:rsidR="00105182" w:rsidRDefault="00105182" w:rsidP="00105182">
      <w:pPr>
        <w:pStyle w:val="Prrafodelista"/>
        <w:spacing w:after="0" w:line="240" w:lineRule="auto"/>
        <w:ind w:left="360"/>
        <w:jc w:val="both"/>
        <w:rPr>
          <w:b/>
          <w:bCs/>
          <w:sz w:val="22"/>
          <w:szCs w:val="22"/>
        </w:rPr>
      </w:pPr>
    </w:p>
    <w:p w14:paraId="7DB5A89F" w14:textId="77777777" w:rsidR="00105182" w:rsidRDefault="00105182" w:rsidP="00105182">
      <w:pPr>
        <w:pStyle w:val="Prrafodelista"/>
        <w:spacing w:after="0" w:line="240" w:lineRule="auto"/>
        <w:ind w:left="360"/>
        <w:jc w:val="both"/>
        <w:rPr>
          <w:b/>
          <w:bCs/>
          <w:sz w:val="22"/>
          <w:szCs w:val="22"/>
        </w:rPr>
      </w:pPr>
    </w:p>
    <w:p w14:paraId="152EDFB1" w14:textId="77777777" w:rsidR="00105182" w:rsidRDefault="00105182" w:rsidP="00105182">
      <w:pPr>
        <w:pStyle w:val="Prrafodelista"/>
        <w:spacing w:after="0" w:line="240" w:lineRule="auto"/>
        <w:ind w:left="360"/>
        <w:jc w:val="both"/>
        <w:rPr>
          <w:b/>
          <w:bCs/>
          <w:sz w:val="22"/>
          <w:szCs w:val="22"/>
        </w:rPr>
      </w:pPr>
    </w:p>
    <w:p w14:paraId="6C1364A3" w14:textId="77777777" w:rsidR="00105182" w:rsidRDefault="00105182" w:rsidP="00105182">
      <w:pPr>
        <w:pStyle w:val="Prrafodelista"/>
        <w:spacing w:after="0" w:line="240" w:lineRule="auto"/>
        <w:ind w:left="360"/>
        <w:jc w:val="both"/>
        <w:rPr>
          <w:b/>
          <w:bCs/>
          <w:sz w:val="22"/>
          <w:szCs w:val="22"/>
        </w:rPr>
      </w:pPr>
    </w:p>
    <w:p w14:paraId="4DF3D76A" w14:textId="77777777" w:rsidR="00105182" w:rsidRDefault="00105182" w:rsidP="00105182">
      <w:pPr>
        <w:pStyle w:val="Prrafodelista"/>
        <w:spacing w:after="0" w:line="240" w:lineRule="auto"/>
        <w:ind w:left="360"/>
        <w:jc w:val="both"/>
        <w:rPr>
          <w:b/>
          <w:bCs/>
          <w:sz w:val="22"/>
          <w:szCs w:val="22"/>
        </w:rPr>
      </w:pPr>
    </w:p>
    <w:p w14:paraId="5AF1EAE4" w14:textId="77777777" w:rsidR="00105182" w:rsidRDefault="00105182" w:rsidP="00105182">
      <w:pPr>
        <w:pStyle w:val="Prrafodelista"/>
        <w:spacing w:after="0" w:line="240" w:lineRule="auto"/>
        <w:ind w:left="360"/>
        <w:jc w:val="both"/>
        <w:rPr>
          <w:b/>
          <w:bCs/>
          <w:sz w:val="22"/>
          <w:szCs w:val="22"/>
        </w:rPr>
      </w:pPr>
    </w:p>
    <w:p w14:paraId="10A1DBF9" w14:textId="77777777" w:rsidR="00105182" w:rsidRDefault="00105182" w:rsidP="00105182">
      <w:pPr>
        <w:pStyle w:val="Prrafodelista"/>
        <w:spacing w:after="0" w:line="240" w:lineRule="auto"/>
        <w:ind w:left="360"/>
        <w:jc w:val="both"/>
        <w:rPr>
          <w:b/>
          <w:bCs/>
          <w:sz w:val="22"/>
          <w:szCs w:val="22"/>
        </w:rPr>
      </w:pPr>
    </w:p>
    <w:p w14:paraId="5CE7BD1B" w14:textId="77777777" w:rsidR="00105182" w:rsidRDefault="00105182" w:rsidP="00105182">
      <w:pPr>
        <w:pStyle w:val="Prrafodelista"/>
        <w:spacing w:after="0" w:line="240" w:lineRule="auto"/>
        <w:ind w:left="360"/>
        <w:jc w:val="both"/>
        <w:rPr>
          <w:b/>
          <w:bCs/>
          <w:sz w:val="22"/>
          <w:szCs w:val="22"/>
        </w:rPr>
      </w:pPr>
    </w:p>
    <w:p w14:paraId="7EF11A65" w14:textId="77777777" w:rsidR="00105182" w:rsidRDefault="00105182" w:rsidP="00105182">
      <w:pPr>
        <w:pStyle w:val="Prrafodelista"/>
        <w:spacing w:after="0" w:line="240" w:lineRule="auto"/>
        <w:ind w:left="360"/>
        <w:jc w:val="both"/>
        <w:rPr>
          <w:b/>
          <w:bCs/>
          <w:sz w:val="22"/>
          <w:szCs w:val="22"/>
        </w:rPr>
      </w:pPr>
    </w:p>
    <w:p w14:paraId="69ACBA68" w14:textId="77777777" w:rsidR="0057753C" w:rsidRDefault="0057753C" w:rsidP="00105182">
      <w:pPr>
        <w:pStyle w:val="Prrafodelista"/>
        <w:spacing w:after="0" w:line="240" w:lineRule="auto"/>
        <w:ind w:left="360"/>
        <w:jc w:val="both"/>
        <w:rPr>
          <w:b/>
          <w:bCs/>
          <w:sz w:val="22"/>
          <w:szCs w:val="22"/>
        </w:rPr>
      </w:pPr>
    </w:p>
    <w:p w14:paraId="75FEE796" w14:textId="77777777" w:rsidR="0057753C" w:rsidRDefault="0057753C" w:rsidP="00105182">
      <w:pPr>
        <w:pStyle w:val="Prrafodelista"/>
        <w:spacing w:after="0" w:line="240" w:lineRule="auto"/>
        <w:ind w:left="360"/>
        <w:jc w:val="both"/>
        <w:rPr>
          <w:b/>
          <w:bCs/>
          <w:sz w:val="22"/>
          <w:szCs w:val="22"/>
        </w:rPr>
      </w:pPr>
    </w:p>
    <w:p w14:paraId="6A7907F6" w14:textId="77777777" w:rsidR="0057753C" w:rsidRDefault="0057753C" w:rsidP="00105182">
      <w:pPr>
        <w:pStyle w:val="Prrafodelista"/>
        <w:spacing w:after="0" w:line="240" w:lineRule="auto"/>
        <w:ind w:left="360"/>
        <w:jc w:val="both"/>
        <w:rPr>
          <w:b/>
          <w:bCs/>
          <w:sz w:val="22"/>
          <w:szCs w:val="22"/>
        </w:rPr>
      </w:pPr>
    </w:p>
    <w:p w14:paraId="0E7923A3" w14:textId="77777777" w:rsidR="0057753C" w:rsidRDefault="0057753C" w:rsidP="00105182">
      <w:pPr>
        <w:pStyle w:val="Prrafodelista"/>
        <w:spacing w:after="0" w:line="240" w:lineRule="auto"/>
        <w:ind w:left="360"/>
        <w:jc w:val="both"/>
        <w:rPr>
          <w:b/>
          <w:bCs/>
          <w:sz w:val="22"/>
          <w:szCs w:val="22"/>
        </w:rPr>
      </w:pPr>
    </w:p>
    <w:p w14:paraId="65A4B875" w14:textId="77777777" w:rsidR="0057753C" w:rsidRDefault="0057753C" w:rsidP="00105182">
      <w:pPr>
        <w:pStyle w:val="Prrafodelista"/>
        <w:spacing w:after="0" w:line="240" w:lineRule="auto"/>
        <w:ind w:left="360"/>
        <w:jc w:val="both"/>
        <w:rPr>
          <w:b/>
          <w:bCs/>
          <w:sz w:val="22"/>
          <w:szCs w:val="22"/>
        </w:rPr>
      </w:pPr>
    </w:p>
    <w:p w14:paraId="2F6AF3A0" w14:textId="77777777" w:rsidR="0057753C" w:rsidRDefault="0057753C" w:rsidP="00105182">
      <w:pPr>
        <w:pStyle w:val="Prrafodelista"/>
        <w:spacing w:after="0" w:line="240" w:lineRule="auto"/>
        <w:ind w:left="360"/>
        <w:jc w:val="both"/>
        <w:rPr>
          <w:b/>
          <w:bCs/>
          <w:sz w:val="22"/>
          <w:szCs w:val="22"/>
        </w:rPr>
      </w:pPr>
    </w:p>
    <w:p w14:paraId="6B36138E" w14:textId="77777777" w:rsidR="0057753C" w:rsidRDefault="0057753C" w:rsidP="00105182">
      <w:pPr>
        <w:pStyle w:val="Prrafodelista"/>
        <w:spacing w:after="0" w:line="240" w:lineRule="auto"/>
        <w:ind w:left="360"/>
        <w:jc w:val="both"/>
        <w:rPr>
          <w:b/>
          <w:bCs/>
          <w:sz w:val="22"/>
          <w:szCs w:val="22"/>
        </w:rPr>
      </w:pPr>
    </w:p>
    <w:p w14:paraId="31469A49" w14:textId="77777777" w:rsidR="00105182" w:rsidRDefault="00105182" w:rsidP="00105182">
      <w:pPr>
        <w:pStyle w:val="Prrafodelista"/>
        <w:spacing w:after="0" w:line="240" w:lineRule="auto"/>
        <w:ind w:left="360"/>
        <w:jc w:val="both"/>
        <w:rPr>
          <w:b/>
          <w:bCs/>
          <w:sz w:val="22"/>
          <w:szCs w:val="22"/>
        </w:rPr>
      </w:pPr>
    </w:p>
    <w:p w14:paraId="2D2A48A5" w14:textId="77777777" w:rsidR="00105182" w:rsidRDefault="00105182" w:rsidP="00105182">
      <w:pPr>
        <w:pStyle w:val="Prrafodelista"/>
        <w:spacing w:after="0" w:line="240" w:lineRule="auto"/>
        <w:ind w:left="360"/>
        <w:jc w:val="both"/>
        <w:rPr>
          <w:b/>
          <w:bCs/>
          <w:sz w:val="22"/>
          <w:szCs w:val="22"/>
        </w:rPr>
      </w:pPr>
    </w:p>
    <w:p w14:paraId="7187B31E" w14:textId="77777777" w:rsidR="00105182" w:rsidRDefault="00105182" w:rsidP="00105182">
      <w:pPr>
        <w:pStyle w:val="Prrafodelista"/>
        <w:spacing w:after="0" w:line="240" w:lineRule="auto"/>
        <w:ind w:left="360"/>
        <w:jc w:val="both"/>
        <w:rPr>
          <w:b/>
          <w:bCs/>
          <w:sz w:val="22"/>
          <w:szCs w:val="22"/>
        </w:rPr>
      </w:pPr>
    </w:p>
    <w:p w14:paraId="68013050" w14:textId="77777777" w:rsidR="00105182" w:rsidRDefault="00105182" w:rsidP="00105182">
      <w:pPr>
        <w:pStyle w:val="Prrafodelista"/>
        <w:spacing w:after="0" w:line="240" w:lineRule="auto"/>
        <w:ind w:left="360"/>
        <w:jc w:val="both"/>
        <w:rPr>
          <w:b/>
          <w:bCs/>
          <w:sz w:val="22"/>
          <w:szCs w:val="22"/>
        </w:rPr>
      </w:pPr>
    </w:p>
    <w:p w14:paraId="7EB3826E" w14:textId="77777777" w:rsidR="00105182" w:rsidRDefault="00105182" w:rsidP="00105182">
      <w:pPr>
        <w:pStyle w:val="Prrafodelista"/>
        <w:spacing w:after="0" w:line="240" w:lineRule="auto"/>
        <w:ind w:left="360"/>
        <w:jc w:val="both"/>
        <w:rPr>
          <w:b/>
          <w:bCs/>
          <w:sz w:val="22"/>
          <w:szCs w:val="22"/>
        </w:rPr>
      </w:pPr>
    </w:p>
    <w:p w14:paraId="51D4E0C4" w14:textId="77777777" w:rsidR="00105182" w:rsidRDefault="00105182" w:rsidP="00105182">
      <w:pPr>
        <w:pStyle w:val="Prrafodelista"/>
        <w:spacing w:after="0" w:line="240" w:lineRule="auto"/>
        <w:ind w:left="360"/>
        <w:jc w:val="both"/>
        <w:rPr>
          <w:b/>
          <w:bCs/>
          <w:sz w:val="22"/>
          <w:szCs w:val="22"/>
        </w:rPr>
      </w:pPr>
    </w:p>
    <w:p w14:paraId="4A75891A" w14:textId="77777777" w:rsidR="00105182" w:rsidRPr="00EC119B" w:rsidRDefault="00105182" w:rsidP="00105182">
      <w:pPr>
        <w:pStyle w:val="Prrafodelista"/>
        <w:spacing w:after="0" w:line="240" w:lineRule="auto"/>
        <w:ind w:left="360"/>
        <w:jc w:val="both"/>
        <w:rPr>
          <w:b/>
          <w:bCs/>
          <w:sz w:val="22"/>
          <w:szCs w:val="22"/>
        </w:rPr>
      </w:pPr>
    </w:p>
    <w:p w14:paraId="703BE2CD" w14:textId="77777777" w:rsidR="00105182" w:rsidRPr="00103ADD" w:rsidRDefault="00105182" w:rsidP="00105182">
      <w:pPr>
        <w:pStyle w:val="Prrafodelista"/>
        <w:numPr>
          <w:ilvl w:val="0"/>
          <w:numId w:val="77"/>
        </w:numPr>
        <w:spacing w:after="0" w:line="240" w:lineRule="auto"/>
        <w:jc w:val="both"/>
        <w:rPr>
          <w:b/>
          <w:bCs/>
          <w:sz w:val="22"/>
          <w:szCs w:val="22"/>
        </w:rPr>
      </w:pPr>
      <w:r w:rsidRPr="00103ADD">
        <w:rPr>
          <w:b/>
          <w:bCs/>
          <w:sz w:val="22"/>
          <w:szCs w:val="22"/>
        </w:rPr>
        <w:lastRenderedPageBreak/>
        <w:t>Installation Instructions</w:t>
      </w:r>
    </w:p>
    <w:p w14:paraId="44F484CD" w14:textId="77777777" w:rsidR="00081C91" w:rsidRPr="00EC119B" w:rsidRDefault="00081C91" w:rsidP="00081C91">
      <w:pPr>
        <w:pStyle w:val="Prrafodelista"/>
        <w:spacing w:after="0" w:line="240" w:lineRule="auto"/>
        <w:jc w:val="both"/>
        <w:rPr>
          <w:b/>
          <w:bCs/>
          <w:sz w:val="22"/>
          <w:szCs w:val="22"/>
        </w:rPr>
      </w:pPr>
    </w:p>
    <w:p w14:paraId="4C902B94" w14:textId="77777777" w:rsidR="008C0CEE" w:rsidRPr="00EC119B" w:rsidRDefault="008C0CEE" w:rsidP="00081C91">
      <w:pPr>
        <w:pStyle w:val="Prrafodelista"/>
        <w:spacing w:after="0" w:line="240" w:lineRule="auto"/>
        <w:jc w:val="both"/>
        <w:rPr>
          <w:b/>
          <w:bCs/>
          <w:sz w:val="22"/>
          <w:szCs w:val="22"/>
        </w:rPr>
      </w:pPr>
    </w:p>
    <w:p w14:paraId="4A098ECD" w14:textId="77777777" w:rsidR="008C0CEE" w:rsidRPr="00EC119B" w:rsidRDefault="008C0CEE" w:rsidP="00081C91">
      <w:pPr>
        <w:pStyle w:val="Prrafodelista"/>
        <w:spacing w:after="0" w:line="240" w:lineRule="auto"/>
        <w:jc w:val="both"/>
        <w:rPr>
          <w:b/>
          <w:bCs/>
          <w:sz w:val="22"/>
          <w:szCs w:val="22"/>
        </w:rPr>
      </w:pPr>
    </w:p>
    <w:p w14:paraId="149023FC" w14:textId="77777777" w:rsidR="008C0CEE" w:rsidRPr="00EC119B" w:rsidRDefault="008C0CEE" w:rsidP="00081C91">
      <w:pPr>
        <w:pStyle w:val="Prrafodelista"/>
        <w:spacing w:after="0" w:line="240" w:lineRule="auto"/>
        <w:jc w:val="both"/>
        <w:rPr>
          <w:b/>
          <w:bCs/>
          <w:sz w:val="22"/>
          <w:szCs w:val="22"/>
        </w:rPr>
      </w:pPr>
    </w:p>
    <w:p w14:paraId="2870D270" w14:textId="77777777" w:rsidR="008C0CEE" w:rsidRPr="00EC119B" w:rsidRDefault="008C0CEE" w:rsidP="00081C91">
      <w:pPr>
        <w:pStyle w:val="Prrafodelista"/>
        <w:spacing w:after="0" w:line="240" w:lineRule="auto"/>
        <w:jc w:val="both"/>
        <w:rPr>
          <w:b/>
          <w:bCs/>
          <w:sz w:val="22"/>
          <w:szCs w:val="22"/>
        </w:rPr>
      </w:pPr>
    </w:p>
    <w:p w14:paraId="1011FC73" w14:textId="77777777" w:rsidR="008C0CEE" w:rsidRPr="00EC119B" w:rsidRDefault="008C0CEE" w:rsidP="00081C91">
      <w:pPr>
        <w:pStyle w:val="Prrafodelista"/>
        <w:spacing w:after="0" w:line="240" w:lineRule="auto"/>
        <w:jc w:val="both"/>
        <w:rPr>
          <w:b/>
          <w:bCs/>
          <w:sz w:val="22"/>
          <w:szCs w:val="22"/>
        </w:rPr>
      </w:pPr>
    </w:p>
    <w:p w14:paraId="4F5C0121" w14:textId="77777777" w:rsidR="008C0CEE" w:rsidRPr="00EC119B" w:rsidRDefault="008C0CEE" w:rsidP="00081C91">
      <w:pPr>
        <w:pStyle w:val="Prrafodelista"/>
        <w:spacing w:after="0" w:line="240" w:lineRule="auto"/>
        <w:jc w:val="both"/>
        <w:rPr>
          <w:b/>
          <w:bCs/>
          <w:sz w:val="22"/>
          <w:szCs w:val="22"/>
        </w:rPr>
      </w:pPr>
    </w:p>
    <w:p w14:paraId="11C48769" w14:textId="77777777" w:rsidR="008C0CEE" w:rsidRPr="00EC119B" w:rsidRDefault="008C0CEE" w:rsidP="00081C91">
      <w:pPr>
        <w:pStyle w:val="Prrafodelista"/>
        <w:spacing w:after="0" w:line="240" w:lineRule="auto"/>
        <w:jc w:val="both"/>
        <w:rPr>
          <w:b/>
          <w:bCs/>
          <w:sz w:val="22"/>
          <w:szCs w:val="22"/>
        </w:rPr>
      </w:pPr>
    </w:p>
    <w:p w14:paraId="74AC0C3C" w14:textId="77777777" w:rsidR="008C0CEE" w:rsidRPr="00EC119B" w:rsidRDefault="008C0CEE" w:rsidP="00081C91">
      <w:pPr>
        <w:pStyle w:val="Prrafodelista"/>
        <w:spacing w:after="0" w:line="240" w:lineRule="auto"/>
        <w:jc w:val="both"/>
        <w:rPr>
          <w:b/>
          <w:bCs/>
          <w:sz w:val="22"/>
          <w:szCs w:val="22"/>
        </w:rPr>
      </w:pPr>
    </w:p>
    <w:p w14:paraId="4A507C81" w14:textId="77777777" w:rsidR="008C0CEE" w:rsidRPr="00EC119B" w:rsidRDefault="008C0CEE" w:rsidP="00081C91">
      <w:pPr>
        <w:pStyle w:val="Prrafodelista"/>
        <w:spacing w:after="0" w:line="240" w:lineRule="auto"/>
        <w:jc w:val="both"/>
        <w:rPr>
          <w:b/>
          <w:bCs/>
          <w:sz w:val="22"/>
          <w:szCs w:val="22"/>
        </w:rPr>
      </w:pPr>
    </w:p>
    <w:p w14:paraId="064CF2D9" w14:textId="77777777" w:rsidR="008C0CEE" w:rsidRPr="00EC119B" w:rsidRDefault="008C0CEE" w:rsidP="00081C91">
      <w:pPr>
        <w:pStyle w:val="Prrafodelista"/>
        <w:spacing w:after="0" w:line="240" w:lineRule="auto"/>
        <w:jc w:val="both"/>
        <w:rPr>
          <w:b/>
          <w:bCs/>
          <w:sz w:val="22"/>
          <w:szCs w:val="22"/>
        </w:rPr>
      </w:pPr>
    </w:p>
    <w:p w14:paraId="02CCC123" w14:textId="77777777" w:rsidR="008C0CEE" w:rsidRPr="00EC119B" w:rsidRDefault="008C0CEE" w:rsidP="00081C91">
      <w:pPr>
        <w:pStyle w:val="Prrafodelista"/>
        <w:spacing w:after="0" w:line="240" w:lineRule="auto"/>
        <w:jc w:val="both"/>
        <w:rPr>
          <w:b/>
          <w:bCs/>
          <w:sz w:val="22"/>
          <w:szCs w:val="22"/>
        </w:rPr>
      </w:pPr>
    </w:p>
    <w:p w14:paraId="78F62341" w14:textId="77777777" w:rsidR="008C0CEE" w:rsidRPr="00EC119B" w:rsidRDefault="008C0CEE" w:rsidP="00081C91">
      <w:pPr>
        <w:pStyle w:val="Prrafodelista"/>
        <w:spacing w:after="0" w:line="240" w:lineRule="auto"/>
        <w:jc w:val="both"/>
        <w:rPr>
          <w:b/>
          <w:bCs/>
          <w:sz w:val="22"/>
          <w:szCs w:val="22"/>
        </w:rPr>
      </w:pPr>
    </w:p>
    <w:p w14:paraId="1E840375" w14:textId="77777777" w:rsidR="008C0CEE" w:rsidRPr="00EC119B" w:rsidRDefault="008C0CEE" w:rsidP="00081C91">
      <w:pPr>
        <w:pStyle w:val="Prrafodelista"/>
        <w:spacing w:after="0" w:line="240" w:lineRule="auto"/>
        <w:jc w:val="both"/>
        <w:rPr>
          <w:b/>
          <w:bCs/>
          <w:sz w:val="22"/>
          <w:szCs w:val="22"/>
        </w:rPr>
      </w:pPr>
    </w:p>
    <w:p w14:paraId="1FDD9E88" w14:textId="77777777" w:rsidR="008C0CEE" w:rsidRPr="00EC119B" w:rsidRDefault="008C0CEE" w:rsidP="00081C91">
      <w:pPr>
        <w:pStyle w:val="Prrafodelista"/>
        <w:spacing w:after="0" w:line="240" w:lineRule="auto"/>
        <w:jc w:val="both"/>
        <w:rPr>
          <w:b/>
          <w:bCs/>
          <w:sz w:val="22"/>
          <w:szCs w:val="22"/>
        </w:rPr>
      </w:pPr>
    </w:p>
    <w:p w14:paraId="66EE3DF3" w14:textId="77777777" w:rsidR="008C0CEE" w:rsidRPr="00EC119B" w:rsidRDefault="008C0CEE" w:rsidP="00081C91">
      <w:pPr>
        <w:pStyle w:val="Prrafodelista"/>
        <w:spacing w:after="0" w:line="240" w:lineRule="auto"/>
        <w:jc w:val="both"/>
        <w:rPr>
          <w:b/>
          <w:bCs/>
          <w:sz w:val="22"/>
          <w:szCs w:val="22"/>
        </w:rPr>
      </w:pPr>
    </w:p>
    <w:p w14:paraId="047BFA2F" w14:textId="77777777" w:rsidR="008C0CEE" w:rsidRPr="00EC119B" w:rsidRDefault="008C0CEE" w:rsidP="00081C91">
      <w:pPr>
        <w:pStyle w:val="Prrafodelista"/>
        <w:spacing w:after="0" w:line="240" w:lineRule="auto"/>
        <w:jc w:val="both"/>
        <w:rPr>
          <w:b/>
          <w:bCs/>
          <w:sz w:val="22"/>
          <w:szCs w:val="22"/>
        </w:rPr>
      </w:pPr>
    </w:p>
    <w:p w14:paraId="73991550" w14:textId="77777777" w:rsidR="008C0CEE" w:rsidRPr="00EC119B" w:rsidRDefault="008C0CEE" w:rsidP="00081C91">
      <w:pPr>
        <w:pStyle w:val="Prrafodelista"/>
        <w:spacing w:after="0" w:line="240" w:lineRule="auto"/>
        <w:jc w:val="both"/>
        <w:rPr>
          <w:b/>
          <w:bCs/>
          <w:sz w:val="22"/>
          <w:szCs w:val="22"/>
        </w:rPr>
      </w:pPr>
    </w:p>
    <w:p w14:paraId="19BF1BCC" w14:textId="77777777" w:rsidR="008C0CEE" w:rsidRPr="00EC119B" w:rsidRDefault="008C0CEE" w:rsidP="00081C91">
      <w:pPr>
        <w:pStyle w:val="Prrafodelista"/>
        <w:spacing w:after="0" w:line="240" w:lineRule="auto"/>
        <w:jc w:val="both"/>
        <w:rPr>
          <w:b/>
          <w:bCs/>
          <w:sz w:val="22"/>
          <w:szCs w:val="22"/>
        </w:rPr>
      </w:pPr>
    </w:p>
    <w:p w14:paraId="5B22987F" w14:textId="77777777" w:rsidR="008C0CEE" w:rsidRPr="00EC119B" w:rsidRDefault="008C0CEE" w:rsidP="00081C91">
      <w:pPr>
        <w:pStyle w:val="Prrafodelista"/>
        <w:spacing w:after="0" w:line="240" w:lineRule="auto"/>
        <w:jc w:val="both"/>
        <w:rPr>
          <w:b/>
          <w:bCs/>
          <w:sz w:val="22"/>
          <w:szCs w:val="22"/>
        </w:rPr>
      </w:pPr>
    </w:p>
    <w:p w14:paraId="337427A3" w14:textId="77777777" w:rsidR="008C0CEE" w:rsidRPr="00EC119B" w:rsidRDefault="008C0CEE" w:rsidP="00081C91">
      <w:pPr>
        <w:pStyle w:val="Prrafodelista"/>
        <w:spacing w:after="0" w:line="240" w:lineRule="auto"/>
        <w:jc w:val="both"/>
        <w:rPr>
          <w:b/>
          <w:bCs/>
          <w:sz w:val="22"/>
          <w:szCs w:val="22"/>
        </w:rPr>
      </w:pPr>
    </w:p>
    <w:p w14:paraId="3F2CFFC0" w14:textId="77777777" w:rsidR="008C0CEE" w:rsidRPr="00EC119B" w:rsidRDefault="008C0CEE" w:rsidP="00081C91">
      <w:pPr>
        <w:pStyle w:val="Prrafodelista"/>
        <w:spacing w:after="0" w:line="240" w:lineRule="auto"/>
        <w:jc w:val="both"/>
        <w:rPr>
          <w:b/>
          <w:bCs/>
          <w:sz w:val="22"/>
          <w:szCs w:val="22"/>
        </w:rPr>
      </w:pPr>
    </w:p>
    <w:p w14:paraId="3B22C4A4" w14:textId="77777777" w:rsidR="008C0CEE" w:rsidRPr="00EC119B" w:rsidRDefault="008C0CEE" w:rsidP="00081C91">
      <w:pPr>
        <w:pStyle w:val="Prrafodelista"/>
        <w:spacing w:after="0" w:line="240" w:lineRule="auto"/>
        <w:jc w:val="both"/>
        <w:rPr>
          <w:b/>
          <w:bCs/>
          <w:sz w:val="22"/>
          <w:szCs w:val="22"/>
        </w:rPr>
      </w:pPr>
    </w:p>
    <w:p w14:paraId="57A49CEB" w14:textId="77777777" w:rsidR="008C0CEE" w:rsidRPr="00EC119B" w:rsidRDefault="008C0CEE" w:rsidP="00081C91">
      <w:pPr>
        <w:pStyle w:val="Prrafodelista"/>
        <w:spacing w:after="0" w:line="240" w:lineRule="auto"/>
        <w:jc w:val="both"/>
        <w:rPr>
          <w:b/>
          <w:bCs/>
          <w:sz w:val="22"/>
          <w:szCs w:val="22"/>
        </w:rPr>
      </w:pPr>
    </w:p>
    <w:p w14:paraId="59AC7017" w14:textId="77777777" w:rsidR="008C0CEE" w:rsidRPr="00EC119B" w:rsidRDefault="008C0CEE" w:rsidP="00081C91">
      <w:pPr>
        <w:pStyle w:val="Prrafodelista"/>
        <w:spacing w:after="0" w:line="240" w:lineRule="auto"/>
        <w:jc w:val="both"/>
        <w:rPr>
          <w:b/>
          <w:bCs/>
          <w:sz w:val="22"/>
          <w:szCs w:val="22"/>
        </w:rPr>
      </w:pPr>
    </w:p>
    <w:p w14:paraId="234A711B" w14:textId="77777777" w:rsidR="008C0CEE" w:rsidRPr="00EC119B" w:rsidRDefault="008C0CEE" w:rsidP="00081C91">
      <w:pPr>
        <w:pStyle w:val="Prrafodelista"/>
        <w:spacing w:after="0" w:line="240" w:lineRule="auto"/>
        <w:jc w:val="both"/>
        <w:rPr>
          <w:b/>
          <w:bCs/>
          <w:sz w:val="22"/>
          <w:szCs w:val="22"/>
        </w:rPr>
      </w:pPr>
    </w:p>
    <w:p w14:paraId="66D13967" w14:textId="77777777" w:rsidR="008C0CEE" w:rsidRPr="00EC119B" w:rsidRDefault="008C0CEE" w:rsidP="00081C91">
      <w:pPr>
        <w:pStyle w:val="Prrafodelista"/>
        <w:spacing w:after="0" w:line="240" w:lineRule="auto"/>
        <w:jc w:val="both"/>
        <w:rPr>
          <w:b/>
          <w:bCs/>
          <w:sz w:val="22"/>
          <w:szCs w:val="22"/>
        </w:rPr>
      </w:pPr>
    </w:p>
    <w:p w14:paraId="6564B866" w14:textId="77777777" w:rsidR="008C0CEE" w:rsidRPr="00EC119B" w:rsidRDefault="008C0CEE" w:rsidP="00081C91">
      <w:pPr>
        <w:pStyle w:val="Prrafodelista"/>
        <w:spacing w:after="0" w:line="240" w:lineRule="auto"/>
        <w:jc w:val="both"/>
        <w:rPr>
          <w:b/>
          <w:bCs/>
          <w:sz w:val="22"/>
          <w:szCs w:val="22"/>
        </w:rPr>
      </w:pPr>
    </w:p>
    <w:p w14:paraId="621DAC53" w14:textId="77777777" w:rsidR="008C0CEE" w:rsidRPr="00EC119B" w:rsidRDefault="008C0CEE" w:rsidP="00081C91">
      <w:pPr>
        <w:pStyle w:val="Prrafodelista"/>
        <w:spacing w:after="0" w:line="240" w:lineRule="auto"/>
        <w:jc w:val="both"/>
        <w:rPr>
          <w:b/>
          <w:bCs/>
          <w:sz w:val="22"/>
          <w:szCs w:val="22"/>
        </w:rPr>
      </w:pPr>
    </w:p>
    <w:p w14:paraId="7EAAB774" w14:textId="77777777" w:rsidR="008C0CEE" w:rsidRPr="00EC119B" w:rsidRDefault="008C0CEE" w:rsidP="00081C91">
      <w:pPr>
        <w:pStyle w:val="Prrafodelista"/>
        <w:spacing w:after="0" w:line="240" w:lineRule="auto"/>
        <w:jc w:val="both"/>
        <w:rPr>
          <w:b/>
          <w:bCs/>
          <w:sz w:val="22"/>
          <w:szCs w:val="22"/>
        </w:rPr>
      </w:pPr>
    </w:p>
    <w:p w14:paraId="7B61A6E8" w14:textId="77777777" w:rsidR="008C0CEE" w:rsidRPr="00EC119B" w:rsidRDefault="008C0CEE" w:rsidP="00081C91">
      <w:pPr>
        <w:pStyle w:val="Prrafodelista"/>
        <w:spacing w:after="0" w:line="240" w:lineRule="auto"/>
        <w:jc w:val="both"/>
        <w:rPr>
          <w:b/>
          <w:bCs/>
          <w:sz w:val="22"/>
          <w:szCs w:val="22"/>
        </w:rPr>
      </w:pPr>
    </w:p>
    <w:p w14:paraId="616F4BF3" w14:textId="77777777" w:rsidR="008C0CEE" w:rsidRPr="00EC119B" w:rsidRDefault="008C0CEE" w:rsidP="00081C91">
      <w:pPr>
        <w:pStyle w:val="Prrafodelista"/>
        <w:spacing w:after="0" w:line="240" w:lineRule="auto"/>
        <w:jc w:val="both"/>
        <w:rPr>
          <w:b/>
          <w:bCs/>
          <w:sz w:val="22"/>
          <w:szCs w:val="22"/>
        </w:rPr>
      </w:pPr>
    </w:p>
    <w:p w14:paraId="7002F733" w14:textId="77777777" w:rsidR="008C0CEE" w:rsidRPr="00EC119B" w:rsidRDefault="008C0CEE" w:rsidP="00081C91">
      <w:pPr>
        <w:pStyle w:val="Prrafodelista"/>
        <w:spacing w:after="0" w:line="240" w:lineRule="auto"/>
        <w:jc w:val="both"/>
        <w:rPr>
          <w:b/>
          <w:bCs/>
          <w:sz w:val="22"/>
          <w:szCs w:val="22"/>
        </w:rPr>
      </w:pPr>
    </w:p>
    <w:p w14:paraId="6C9B6718" w14:textId="77777777" w:rsidR="008C0CEE" w:rsidRPr="00EC119B" w:rsidRDefault="008C0CEE" w:rsidP="00081C91">
      <w:pPr>
        <w:pStyle w:val="Prrafodelista"/>
        <w:spacing w:after="0" w:line="240" w:lineRule="auto"/>
        <w:jc w:val="both"/>
        <w:rPr>
          <w:b/>
          <w:bCs/>
          <w:sz w:val="22"/>
          <w:szCs w:val="22"/>
        </w:rPr>
      </w:pPr>
    </w:p>
    <w:p w14:paraId="3DDC88D4" w14:textId="77777777" w:rsidR="008C0CEE" w:rsidRPr="00EC119B" w:rsidRDefault="008C0CEE" w:rsidP="00081C91">
      <w:pPr>
        <w:pStyle w:val="Prrafodelista"/>
        <w:spacing w:after="0" w:line="240" w:lineRule="auto"/>
        <w:jc w:val="both"/>
        <w:rPr>
          <w:b/>
          <w:bCs/>
          <w:sz w:val="22"/>
          <w:szCs w:val="22"/>
        </w:rPr>
      </w:pPr>
    </w:p>
    <w:p w14:paraId="735A7D41" w14:textId="77777777" w:rsidR="008C0CEE" w:rsidRPr="00EC119B" w:rsidRDefault="008C0CEE" w:rsidP="00081C91">
      <w:pPr>
        <w:pStyle w:val="Prrafodelista"/>
        <w:spacing w:after="0" w:line="240" w:lineRule="auto"/>
        <w:jc w:val="both"/>
        <w:rPr>
          <w:b/>
          <w:bCs/>
          <w:sz w:val="22"/>
          <w:szCs w:val="22"/>
        </w:rPr>
      </w:pPr>
    </w:p>
    <w:p w14:paraId="75B25304" w14:textId="77777777" w:rsidR="008C0CEE" w:rsidRDefault="008C0CEE" w:rsidP="00081C91">
      <w:pPr>
        <w:pStyle w:val="Prrafodelista"/>
        <w:spacing w:after="0" w:line="240" w:lineRule="auto"/>
        <w:jc w:val="both"/>
        <w:rPr>
          <w:b/>
          <w:bCs/>
          <w:sz w:val="22"/>
          <w:szCs w:val="22"/>
        </w:rPr>
      </w:pPr>
    </w:p>
    <w:p w14:paraId="1EBF4B64" w14:textId="77777777" w:rsidR="00B865D2" w:rsidRDefault="00B865D2" w:rsidP="00081C91">
      <w:pPr>
        <w:pStyle w:val="Prrafodelista"/>
        <w:spacing w:after="0" w:line="240" w:lineRule="auto"/>
        <w:jc w:val="both"/>
        <w:rPr>
          <w:b/>
          <w:bCs/>
          <w:sz w:val="22"/>
          <w:szCs w:val="22"/>
        </w:rPr>
      </w:pPr>
    </w:p>
    <w:p w14:paraId="67237FB5" w14:textId="77777777" w:rsidR="00B865D2" w:rsidRDefault="00B865D2" w:rsidP="00081C91">
      <w:pPr>
        <w:pStyle w:val="Prrafodelista"/>
        <w:spacing w:after="0" w:line="240" w:lineRule="auto"/>
        <w:jc w:val="both"/>
        <w:rPr>
          <w:b/>
          <w:bCs/>
          <w:sz w:val="22"/>
          <w:szCs w:val="22"/>
        </w:rPr>
      </w:pPr>
    </w:p>
    <w:p w14:paraId="5CA1D274" w14:textId="77777777" w:rsidR="00B865D2" w:rsidRDefault="00B865D2" w:rsidP="00081C91">
      <w:pPr>
        <w:pStyle w:val="Prrafodelista"/>
        <w:spacing w:after="0" w:line="240" w:lineRule="auto"/>
        <w:jc w:val="both"/>
        <w:rPr>
          <w:b/>
          <w:bCs/>
          <w:sz w:val="22"/>
          <w:szCs w:val="22"/>
        </w:rPr>
      </w:pPr>
    </w:p>
    <w:p w14:paraId="5391B9A6" w14:textId="77777777" w:rsidR="00B865D2" w:rsidRDefault="00B865D2" w:rsidP="00081C91">
      <w:pPr>
        <w:pStyle w:val="Prrafodelista"/>
        <w:spacing w:after="0" w:line="240" w:lineRule="auto"/>
        <w:jc w:val="both"/>
        <w:rPr>
          <w:b/>
          <w:bCs/>
          <w:sz w:val="22"/>
          <w:szCs w:val="22"/>
        </w:rPr>
      </w:pPr>
    </w:p>
    <w:p w14:paraId="4A6AFB3C" w14:textId="77777777" w:rsidR="00B865D2" w:rsidRDefault="00B865D2" w:rsidP="00081C91">
      <w:pPr>
        <w:pStyle w:val="Prrafodelista"/>
        <w:spacing w:after="0" w:line="240" w:lineRule="auto"/>
        <w:jc w:val="both"/>
        <w:rPr>
          <w:b/>
          <w:bCs/>
          <w:sz w:val="22"/>
          <w:szCs w:val="22"/>
        </w:rPr>
      </w:pPr>
    </w:p>
    <w:p w14:paraId="5F99DDE2" w14:textId="77777777" w:rsidR="00B865D2" w:rsidRPr="00EC119B" w:rsidRDefault="00B865D2" w:rsidP="00081C91">
      <w:pPr>
        <w:pStyle w:val="Prrafodelista"/>
        <w:spacing w:after="0" w:line="240" w:lineRule="auto"/>
        <w:jc w:val="both"/>
        <w:rPr>
          <w:b/>
          <w:bCs/>
          <w:sz w:val="22"/>
          <w:szCs w:val="22"/>
        </w:rPr>
      </w:pPr>
    </w:p>
    <w:p w14:paraId="7213B365" w14:textId="77777777" w:rsidR="008C0CEE" w:rsidRPr="00EC119B" w:rsidRDefault="008C0CEE" w:rsidP="00081C91">
      <w:pPr>
        <w:pStyle w:val="Prrafodelista"/>
        <w:spacing w:after="0" w:line="240" w:lineRule="auto"/>
        <w:jc w:val="both"/>
        <w:rPr>
          <w:b/>
          <w:bCs/>
          <w:sz w:val="22"/>
          <w:szCs w:val="22"/>
        </w:rPr>
      </w:pPr>
    </w:p>
    <w:p w14:paraId="49713AC4" w14:textId="77777777" w:rsidR="008C0CEE" w:rsidRPr="00EC119B" w:rsidRDefault="008C0CEE" w:rsidP="00081C91">
      <w:pPr>
        <w:pStyle w:val="Prrafodelista"/>
        <w:spacing w:after="0" w:line="240" w:lineRule="auto"/>
        <w:jc w:val="both"/>
        <w:rPr>
          <w:b/>
          <w:bCs/>
          <w:sz w:val="22"/>
          <w:szCs w:val="22"/>
        </w:rPr>
      </w:pPr>
    </w:p>
    <w:p w14:paraId="452C3B53" w14:textId="77777777" w:rsidR="008C0CEE" w:rsidRPr="00EC119B" w:rsidRDefault="008C0CEE" w:rsidP="00081C91">
      <w:pPr>
        <w:pStyle w:val="Prrafodelista"/>
        <w:spacing w:after="0" w:line="240" w:lineRule="auto"/>
        <w:jc w:val="both"/>
        <w:rPr>
          <w:b/>
          <w:bCs/>
          <w:sz w:val="22"/>
          <w:szCs w:val="22"/>
        </w:rPr>
      </w:pPr>
    </w:p>
    <w:p w14:paraId="2FAD0384" w14:textId="77777777" w:rsidR="008C0CEE" w:rsidRPr="00EC119B" w:rsidRDefault="008C0CEE" w:rsidP="00081C91">
      <w:pPr>
        <w:pStyle w:val="Prrafodelista"/>
        <w:spacing w:after="0" w:line="240" w:lineRule="auto"/>
        <w:jc w:val="both"/>
        <w:rPr>
          <w:b/>
          <w:bCs/>
          <w:sz w:val="22"/>
          <w:szCs w:val="22"/>
        </w:rPr>
      </w:pPr>
    </w:p>
    <w:p w14:paraId="3AFFCE27" w14:textId="2E4ECAD8" w:rsidR="00B00DC4" w:rsidRDefault="00B00DC4" w:rsidP="00B865D2">
      <w:pPr>
        <w:pStyle w:val="Prrafodelista"/>
        <w:numPr>
          <w:ilvl w:val="0"/>
          <w:numId w:val="77"/>
        </w:numPr>
        <w:spacing w:after="0" w:line="240" w:lineRule="auto"/>
        <w:jc w:val="both"/>
        <w:rPr>
          <w:b/>
          <w:bCs/>
          <w:sz w:val="22"/>
          <w:szCs w:val="22"/>
        </w:rPr>
      </w:pPr>
      <w:r w:rsidRPr="00EC119B">
        <w:rPr>
          <w:b/>
          <w:bCs/>
          <w:sz w:val="22"/>
          <w:szCs w:val="22"/>
        </w:rPr>
        <w:lastRenderedPageBreak/>
        <w:t>Main Menu</w:t>
      </w:r>
    </w:p>
    <w:p w14:paraId="7DE0F2D9" w14:textId="77777777" w:rsidR="00B865D2" w:rsidRPr="00B865D2" w:rsidRDefault="00B865D2" w:rsidP="00B865D2">
      <w:pPr>
        <w:pStyle w:val="Prrafodelista"/>
        <w:spacing w:after="0" w:line="240" w:lineRule="auto"/>
        <w:ind w:left="360"/>
        <w:jc w:val="both"/>
        <w:rPr>
          <w:b/>
          <w:bCs/>
          <w:sz w:val="22"/>
          <w:szCs w:val="22"/>
        </w:rPr>
      </w:pPr>
    </w:p>
    <w:p w14:paraId="46628CC0" w14:textId="7149653E" w:rsidR="00B00DC4" w:rsidRPr="00EC119B" w:rsidRDefault="00B00DC4" w:rsidP="00B00DC4">
      <w:pPr>
        <w:spacing w:after="0" w:line="240" w:lineRule="auto"/>
        <w:jc w:val="both"/>
        <w:rPr>
          <w:sz w:val="22"/>
          <w:szCs w:val="22"/>
        </w:rPr>
      </w:pPr>
      <w:r w:rsidRPr="00EC119B">
        <w:rPr>
          <w:sz w:val="22"/>
          <w:szCs w:val="22"/>
        </w:rPr>
        <w:t xml:space="preserve">Upon launch </w:t>
      </w:r>
      <w:proofErr w:type="spellStart"/>
      <w:r w:rsidRPr="00EC119B">
        <w:rPr>
          <w:b/>
          <w:bCs/>
          <w:sz w:val="22"/>
          <w:szCs w:val="22"/>
        </w:rPr>
        <w:t>HoloBio</w:t>
      </w:r>
      <w:proofErr w:type="spellEnd"/>
      <w:r w:rsidRPr="00EC119B">
        <w:rPr>
          <w:sz w:val="22"/>
          <w:szCs w:val="22"/>
        </w:rPr>
        <w:t xml:space="preserve">, the </w:t>
      </w:r>
      <w:r w:rsidRPr="00EC119B">
        <w:rPr>
          <w:b/>
          <w:bCs/>
          <w:sz w:val="22"/>
          <w:szCs w:val="22"/>
        </w:rPr>
        <w:t>Main Menu</w:t>
      </w:r>
      <w:r w:rsidRPr="00EC119B">
        <w:rPr>
          <w:sz w:val="22"/>
          <w:szCs w:val="22"/>
        </w:rPr>
        <w:t xml:space="preserve"> screen appears, providing access to all core processing modes</w:t>
      </w:r>
      <w:r w:rsidR="009A505F">
        <w:rPr>
          <w:sz w:val="22"/>
          <w:szCs w:val="22"/>
        </w:rPr>
        <w:t xml:space="preserve"> </w:t>
      </w:r>
      <w:r w:rsidR="00532B94" w:rsidRPr="00532B94">
        <w:rPr>
          <w:sz w:val="22"/>
          <w:szCs w:val="22"/>
        </w:rPr>
        <w:fldChar w:fldCharType="begin"/>
      </w:r>
      <w:r w:rsidR="00532B94" w:rsidRPr="00532B94">
        <w:rPr>
          <w:sz w:val="22"/>
          <w:szCs w:val="22"/>
        </w:rPr>
        <w:instrText xml:space="preserve"> REF _Ref207521237 \h  \* MERGEFORMAT </w:instrText>
      </w:r>
      <w:r w:rsidR="00532B94" w:rsidRPr="00532B94">
        <w:rPr>
          <w:sz w:val="22"/>
          <w:szCs w:val="22"/>
        </w:rPr>
      </w:r>
      <w:r w:rsidR="00532B94" w:rsidRPr="00532B94">
        <w:rPr>
          <w:sz w:val="22"/>
          <w:szCs w:val="22"/>
        </w:rPr>
        <w:fldChar w:fldCharType="separate"/>
      </w:r>
      <w:r w:rsidR="00532B94" w:rsidRPr="00532B94">
        <w:rPr>
          <w:b/>
          <w:bCs/>
          <w:sz w:val="22"/>
          <w:szCs w:val="22"/>
        </w:rPr>
        <w:t>Fig.  1</w:t>
      </w:r>
      <w:r w:rsidR="00532B94" w:rsidRPr="00532B94">
        <w:rPr>
          <w:sz w:val="22"/>
          <w:szCs w:val="22"/>
        </w:rPr>
        <w:fldChar w:fldCharType="end"/>
      </w:r>
      <w:r w:rsidR="009A505F">
        <w:rPr>
          <w:sz w:val="22"/>
          <w:szCs w:val="22"/>
        </w:rPr>
        <w:fldChar w:fldCharType="begin"/>
      </w:r>
      <w:r w:rsidR="009A505F">
        <w:rPr>
          <w:sz w:val="22"/>
          <w:szCs w:val="22"/>
        </w:rPr>
        <w:instrText xml:space="preserve"> REF _Ref207446952 \h  \* MERGEFORMAT </w:instrText>
      </w:r>
      <w:r w:rsidR="009A505F">
        <w:rPr>
          <w:sz w:val="22"/>
          <w:szCs w:val="22"/>
        </w:rPr>
      </w:r>
      <w:r w:rsidR="009A505F">
        <w:rPr>
          <w:sz w:val="22"/>
          <w:szCs w:val="22"/>
        </w:rPr>
        <w:fldChar w:fldCharType="separate"/>
      </w:r>
      <w:r w:rsidR="009A505F">
        <w:rPr>
          <w:sz w:val="22"/>
          <w:szCs w:val="22"/>
        </w:rPr>
        <w:fldChar w:fldCharType="end"/>
      </w:r>
      <w:r w:rsidRPr="00EC119B">
        <w:rPr>
          <w:sz w:val="22"/>
          <w:szCs w:val="22"/>
        </w:rPr>
        <w:t>. The interface is designed for quick navigation, allowing users to choose between real-time and offline hologram processing.</w:t>
      </w:r>
    </w:p>
    <w:p w14:paraId="3AC8D213" w14:textId="77777777" w:rsidR="00B00DC4" w:rsidRPr="00EC119B" w:rsidRDefault="00B00DC4" w:rsidP="00B00DC4">
      <w:pPr>
        <w:spacing w:after="0" w:line="240" w:lineRule="auto"/>
        <w:jc w:val="both"/>
        <w:rPr>
          <w:sz w:val="22"/>
          <w:szCs w:val="22"/>
        </w:rPr>
      </w:pPr>
    </w:p>
    <w:p w14:paraId="089FAC2D" w14:textId="38FFAB92" w:rsidR="00B00DC4" w:rsidRPr="00EC119B" w:rsidRDefault="00B00DC4" w:rsidP="00B00DC4">
      <w:pPr>
        <w:spacing w:after="0" w:line="240" w:lineRule="auto"/>
        <w:jc w:val="both"/>
        <w:rPr>
          <w:sz w:val="22"/>
          <w:szCs w:val="22"/>
        </w:rPr>
      </w:pPr>
      <w:r w:rsidRPr="00EC119B">
        <w:rPr>
          <w:sz w:val="22"/>
          <w:szCs w:val="22"/>
        </w:rPr>
        <w:t xml:space="preserve">The main menu is divided into two </w:t>
      </w:r>
      <w:commentRangeStart w:id="0"/>
      <w:r w:rsidRPr="00EC119B">
        <w:rPr>
          <w:sz w:val="22"/>
          <w:szCs w:val="22"/>
        </w:rPr>
        <w:t>packages</w:t>
      </w:r>
      <w:commentRangeEnd w:id="0"/>
      <w:r w:rsidR="00FF01C4">
        <w:rPr>
          <w:rStyle w:val="Refdecomentario"/>
        </w:rPr>
        <w:commentReference w:id="0"/>
      </w:r>
      <w:r w:rsidRPr="00EC119B">
        <w:rPr>
          <w:sz w:val="22"/>
          <w:szCs w:val="22"/>
        </w:rPr>
        <w:t>:</w:t>
      </w:r>
    </w:p>
    <w:p w14:paraId="709CE26F" w14:textId="420BF405" w:rsidR="00B00DC4" w:rsidRPr="00EC119B" w:rsidRDefault="00B00DC4" w:rsidP="00B00DC4">
      <w:pPr>
        <w:numPr>
          <w:ilvl w:val="0"/>
          <w:numId w:val="35"/>
        </w:numPr>
        <w:spacing w:after="0" w:line="240" w:lineRule="auto"/>
        <w:jc w:val="both"/>
        <w:rPr>
          <w:sz w:val="22"/>
          <w:szCs w:val="22"/>
        </w:rPr>
      </w:pPr>
      <w:r w:rsidRPr="00EC119B">
        <w:rPr>
          <w:b/>
          <w:bCs/>
          <w:sz w:val="22"/>
          <w:szCs w:val="22"/>
        </w:rPr>
        <w:t>Real-Time Hologram Processing</w:t>
      </w:r>
      <w:r w:rsidRPr="00EC119B">
        <w:rPr>
          <w:sz w:val="22"/>
          <w:szCs w:val="22"/>
        </w:rPr>
        <w:t xml:space="preserve"> – For live acquisition and processing of holograms directly from a connected camera.</w:t>
      </w:r>
    </w:p>
    <w:p w14:paraId="4DA79CFB" w14:textId="77777777" w:rsidR="00B00DC4" w:rsidRPr="00EC119B" w:rsidRDefault="00B00DC4" w:rsidP="00B00DC4">
      <w:pPr>
        <w:pStyle w:val="Prrafodelista"/>
        <w:numPr>
          <w:ilvl w:val="0"/>
          <w:numId w:val="35"/>
        </w:numPr>
        <w:spacing w:after="0" w:line="240" w:lineRule="auto"/>
        <w:jc w:val="both"/>
        <w:rPr>
          <w:sz w:val="22"/>
          <w:szCs w:val="22"/>
        </w:rPr>
      </w:pPr>
      <w:r w:rsidRPr="00EC119B">
        <w:rPr>
          <w:b/>
          <w:bCs/>
          <w:sz w:val="22"/>
          <w:szCs w:val="22"/>
        </w:rPr>
        <w:t>Offline Hologram Processing</w:t>
      </w:r>
      <w:r w:rsidRPr="00EC119B">
        <w:rPr>
          <w:sz w:val="22"/>
          <w:szCs w:val="22"/>
        </w:rPr>
        <w:t xml:space="preserve"> – For processing previously recorded holograms from local storage.</w:t>
      </w:r>
    </w:p>
    <w:p w14:paraId="73E9FEF8" w14:textId="77777777" w:rsidR="00B00DC4" w:rsidRPr="00EC119B" w:rsidRDefault="00B00DC4" w:rsidP="00B00DC4">
      <w:pPr>
        <w:pStyle w:val="Prrafodelista"/>
        <w:spacing w:after="0" w:line="240" w:lineRule="auto"/>
        <w:jc w:val="both"/>
        <w:rPr>
          <w:sz w:val="22"/>
          <w:szCs w:val="22"/>
        </w:rPr>
      </w:pPr>
    </w:p>
    <w:p w14:paraId="323E2F50" w14:textId="0F44F67C" w:rsidR="00B00DC4" w:rsidRPr="00EC119B" w:rsidRDefault="00B00DC4" w:rsidP="00B00DC4">
      <w:pPr>
        <w:spacing w:after="0" w:line="240" w:lineRule="auto"/>
        <w:jc w:val="both"/>
        <w:rPr>
          <w:sz w:val="22"/>
          <w:szCs w:val="22"/>
        </w:rPr>
      </w:pPr>
      <w:r w:rsidRPr="00EC119B">
        <w:rPr>
          <w:sz w:val="22"/>
          <w:szCs w:val="22"/>
        </w:rPr>
        <w:t>In each processing mode, two options are available:</w:t>
      </w:r>
    </w:p>
    <w:p w14:paraId="16A9D9A5" w14:textId="77777777" w:rsidR="00B00DC4" w:rsidRPr="00EC119B" w:rsidRDefault="00B00DC4" w:rsidP="00B00DC4">
      <w:pPr>
        <w:spacing w:after="0" w:line="240" w:lineRule="auto"/>
        <w:jc w:val="both"/>
        <w:rPr>
          <w:sz w:val="22"/>
          <w:szCs w:val="22"/>
        </w:rPr>
      </w:pPr>
      <w:r w:rsidRPr="00EC119B">
        <w:rPr>
          <w:b/>
          <w:bCs/>
          <w:sz w:val="22"/>
          <w:szCs w:val="22"/>
        </w:rPr>
        <w:t>DHM</w:t>
      </w:r>
      <w:r w:rsidRPr="00EC119B">
        <w:rPr>
          <w:sz w:val="22"/>
          <w:szCs w:val="22"/>
        </w:rPr>
        <w:t xml:space="preserve"> (</w:t>
      </w:r>
      <w:r w:rsidRPr="00EC119B">
        <w:rPr>
          <w:i/>
          <w:iCs/>
          <w:sz w:val="22"/>
          <w:szCs w:val="22"/>
        </w:rPr>
        <w:t>Digital Holographic Microscopy</w:t>
      </w:r>
      <w:r w:rsidRPr="00EC119B">
        <w:rPr>
          <w:sz w:val="22"/>
          <w:szCs w:val="22"/>
        </w:rPr>
        <w:t>): Standard configuration for general DHM workflows.</w:t>
      </w:r>
    </w:p>
    <w:p w14:paraId="0D0F50A8" w14:textId="77777777" w:rsidR="00B00DC4" w:rsidRPr="00EC119B" w:rsidRDefault="00B00DC4" w:rsidP="00B00DC4">
      <w:pPr>
        <w:spacing w:after="0" w:line="240" w:lineRule="auto"/>
        <w:jc w:val="both"/>
        <w:rPr>
          <w:sz w:val="22"/>
          <w:szCs w:val="22"/>
        </w:rPr>
      </w:pPr>
      <w:r w:rsidRPr="00EC119B">
        <w:rPr>
          <w:b/>
          <w:bCs/>
          <w:sz w:val="22"/>
          <w:szCs w:val="22"/>
        </w:rPr>
        <w:t>DLHM</w:t>
      </w:r>
      <w:r w:rsidRPr="00EC119B">
        <w:rPr>
          <w:sz w:val="22"/>
          <w:szCs w:val="22"/>
        </w:rPr>
        <w:t xml:space="preserve"> (</w:t>
      </w:r>
      <w:r w:rsidRPr="00EC119B">
        <w:rPr>
          <w:i/>
          <w:iCs/>
          <w:sz w:val="22"/>
          <w:szCs w:val="22"/>
        </w:rPr>
        <w:t>Digital Lensless Holographic Microscopy</w:t>
      </w:r>
      <w:r w:rsidRPr="00EC119B">
        <w:rPr>
          <w:sz w:val="22"/>
          <w:szCs w:val="22"/>
        </w:rPr>
        <w:t>): Configuration for lensless holographic setups.</w:t>
      </w:r>
    </w:p>
    <w:p w14:paraId="708B8673" w14:textId="77777777" w:rsidR="00B00DC4" w:rsidRPr="00EC119B" w:rsidRDefault="00B00DC4" w:rsidP="00B00DC4">
      <w:pPr>
        <w:spacing w:after="0" w:line="240" w:lineRule="auto"/>
        <w:jc w:val="both"/>
        <w:rPr>
          <w:sz w:val="22"/>
          <w:szCs w:val="22"/>
        </w:rPr>
      </w:pPr>
    </w:p>
    <w:p w14:paraId="2176221F" w14:textId="08CA444F" w:rsidR="00F073C5" w:rsidRPr="00EC119B" w:rsidRDefault="00B00DC4" w:rsidP="00F073C5">
      <w:pPr>
        <w:spacing w:after="0" w:line="240" w:lineRule="auto"/>
        <w:jc w:val="both"/>
        <w:rPr>
          <w:b/>
          <w:bCs/>
          <w:sz w:val="22"/>
          <w:szCs w:val="22"/>
        </w:rPr>
      </w:pPr>
      <w:r w:rsidRPr="00EC119B">
        <w:rPr>
          <w:b/>
          <w:bCs/>
          <w:sz w:val="22"/>
          <w:szCs w:val="22"/>
        </w:rPr>
        <w:t>Specifications packages</w:t>
      </w:r>
    </w:p>
    <w:p w14:paraId="4A00E43F" w14:textId="634E5C38" w:rsidR="00F073C5" w:rsidRPr="00EC119B" w:rsidRDefault="00F073C5" w:rsidP="00F073C5">
      <w:pPr>
        <w:numPr>
          <w:ilvl w:val="0"/>
          <w:numId w:val="2"/>
        </w:numPr>
        <w:spacing w:after="0" w:line="240" w:lineRule="auto"/>
        <w:jc w:val="both"/>
        <w:rPr>
          <w:sz w:val="22"/>
          <w:szCs w:val="22"/>
        </w:rPr>
      </w:pPr>
      <w:r w:rsidRPr="00EC119B">
        <w:rPr>
          <w:b/>
          <w:bCs/>
          <w:sz w:val="22"/>
          <w:szCs w:val="22"/>
        </w:rPr>
        <w:t>Real-Time</w:t>
      </w:r>
      <w:r w:rsidR="00B00DC4" w:rsidRPr="00EC119B">
        <w:rPr>
          <w:b/>
          <w:bCs/>
          <w:sz w:val="22"/>
          <w:szCs w:val="22"/>
        </w:rPr>
        <w:t xml:space="preserve"> Hologram Processing</w:t>
      </w:r>
      <w:r w:rsidRPr="00EC119B">
        <w:rPr>
          <w:sz w:val="22"/>
          <w:szCs w:val="22"/>
        </w:rPr>
        <w:t xml:space="preserve">: This section grants access to real-time acquisition and visualization modules. By clicking either the </w:t>
      </w:r>
      <w:r w:rsidRPr="00EC119B">
        <w:rPr>
          <w:b/>
          <w:bCs/>
          <w:sz w:val="22"/>
          <w:szCs w:val="22"/>
        </w:rPr>
        <w:t>DHM</w:t>
      </w:r>
      <w:r w:rsidRPr="00EC119B">
        <w:rPr>
          <w:sz w:val="22"/>
          <w:szCs w:val="22"/>
        </w:rPr>
        <w:t xml:space="preserve"> or </w:t>
      </w:r>
      <w:r w:rsidRPr="00EC119B">
        <w:rPr>
          <w:b/>
          <w:bCs/>
          <w:sz w:val="22"/>
          <w:szCs w:val="22"/>
        </w:rPr>
        <w:t>DLHM</w:t>
      </w:r>
      <w:r w:rsidRPr="00EC119B">
        <w:rPr>
          <w:sz w:val="22"/>
          <w:szCs w:val="22"/>
        </w:rPr>
        <w:t xml:space="preserve"> button, the user is directed to the corresponding live-processing interface, optimized for immediate reconstruction of incoming holographic data from a connected camera. These modules are designed for responsive performance on standard laboratory hardware and are equipped with tools such as live phase visualization, Fourier inspection, and real-time filtering.</w:t>
      </w:r>
    </w:p>
    <w:p w14:paraId="5B9437D5" w14:textId="77777777" w:rsidR="00F073C5" w:rsidRPr="00EC119B" w:rsidRDefault="00F073C5" w:rsidP="00F073C5">
      <w:pPr>
        <w:spacing w:after="0" w:line="240" w:lineRule="auto"/>
        <w:ind w:left="720"/>
        <w:jc w:val="both"/>
        <w:rPr>
          <w:sz w:val="22"/>
          <w:szCs w:val="22"/>
        </w:rPr>
      </w:pPr>
    </w:p>
    <w:p w14:paraId="1F411F54" w14:textId="58217E0B" w:rsidR="00F073C5" w:rsidRPr="00EC119B" w:rsidRDefault="00B00DC4" w:rsidP="00F073C5">
      <w:pPr>
        <w:numPr>
          <w:ilvl w:val="0"/>
          <w:numId w:val="2"/>
        </w:numPr>
        <w:spacing w:after="0" w:line="240" w:lineRule="auto"/>
        <w:jc w:val="both"/>
        <w:rPr>
          <w:sz w:val="22"/>
          <w:szCs w:val="22"/>
        </w:rPr>
      </w:pPr>
      <w:r w:rsidRPr="00EC119B">
        <w:rPr>
          <w:b/>
          <w:bCs/>
          <w:sz w:val="22"/>
          <w:szCs w:val="22"/>
        </w:rPr>
        <w:t>Offline Hologram Processing</w:t>
      </w:r>
      <w:r w:rsidR="00F073C5" w:rsidRPr="00EC119B">
        <w:rPr>
          <w:sz w:val="22"/>
          <w:szCs w:val="22"/>
        </w:rPr>
        <w:t>: This section provides access to offline modules for the numerical reconstruction and analysis of previously acquired holograms. Users can load single images or video sequences and apply a variety of propagation and phase retrieval methods, depending on the chosen modality (DHM or DLHM). The interface dynamically adapts to support lens-based or lensless configurations, ensuring that relevant parameters and algorithms are presented contextually.</w:t>
      </w:r>
    </w:p>
    <w:p w14:paraId="7CD0332B" w14:textId="77777777" w:rsidR="00F073C5" w:rsidRPr="00EC119B" w:rsidRDefault="00F073C5" w:rsidP="00F073C5">
      <w:pPr>
        <w:spacing w:after="0" w:line="240" w:lineRule="auto"/>
        <w:jc w:val="both"/>
        <w:rPr>
          <w:sz w:val="22"/>
          <w:szCs w:val="22"/>
        </w:rPr>
      </w:pPr>
    </w:p>
    <w:p w14:paraId="73C0D440" w14:textId="77777777" w:rsidR="00B00DC4" w:rsidRPr="00EC119B" w:rsidRDefault="00B00DC4" w:rsidP="00B00DC4">
      <w:pPr>
        <w:spacing w:after="0" w:line="240" w:lineRule="auto"/>
        <w:jc w:val="both"/>
        <w:rPr>
          <w:sz w:val="22"/>
          <w:szCs w:val="22"/>
        </w:rPr>
      </w:pPr>
      <w:r w:rsidRPr="00EC119B">
        <w:rPr>
          <w:b/>
          <w:bCs/>
          <w:sz w:val="22"/>
          <w:szCs w:val="22"/>
        </w:rPr>
        <w:t>How to Proceed:</w:t>
      </w:r>
    </w:p>
    <w:p w14:paraId="479B8A85" w14:textId="77777777" w:rsidR="00B00DC4" w:rsidRPr="00EC119B" w:rsidRDefault="00B00DC4" w:rsidP="00B00DC4">
      <w:pPr>
        <w:numPr>
          <w:ilvl w:val="0"/>
          <w:numId w:val="37"/>
        </w:numPr>
        <w:spacing w:after="0" w:line="240" w:lineRule="auto"/>
        <w:jc w:val="both"/>
        <w:rPr>
          <w:sz w:val="22"/>
          <w:szCs w:val="22"/>
        </w:rPr>
      </w:pPr>
      <w:r w:rsidRPr="00EC119B">
        <w:rPr>
          <w:sz w:val="22"/>
          <w:szCs w:val="22"/>
        </w:rPr>
        <w:t xml:space="preserve">Choose between </w:t>
      </w:r>
      <w:r w:rsidRPr="00EC119B">
        <w:rPr>
          <w:b/>
          <w:bCs/>
          <w:sz w:val="22"/>
          <w:szCs w:val="22"/>
        </w:rPr>
        <w:t>Real-Time</w:t>
      </w:r>
      <w:r w:rsidRPr="00EC119B">
        <w:rPr>
          <w:sz w:val="22"/>
          <w:szCs w:val="22"/>
        </w:rPr>
        <w:t xml:space="preserve"> or </w:t>
      </w:r>
      <w:r w:rsidRPr="00EC119B">
        <w:rPr>
          <w:b/>
          <w:bCs/>
          <w:sz w:val="22"/>
          <w:szCs w:val="22"/>
        </w:rPr>
        <w:t>Offline</w:t>
      </w:r>
      <w:r w:rsidRPr="00EC119B">
        <w:rPr>
          <w:sz w:val="22"/>
          <w:szCs w:val="22"/>
        </w:rPr>
        <w:t xml:space="preserve"> processing based on your workflow.</w:t>
      </w:r>
    </w:p>
    <w:p w14:paraId="351DE01E" w14:textId="77777777" w:rsidR="00B00DC4" w:rsidRPr="00EC119B" w:rsidRDefault="00B00DC4" w:rsidP="00B00DC4">
      <w:pPr>
        <w:numPr>
          <w:ilvl w:val="0"/>
          <w:numId w:val="37"/>
        </w:numPr>
        <w:spacing w:after="0" w:line="240" w:lineRule="auto"/>
        <w:jc w:val="both"/>
        <w:rPr>
          <w:sz w:val="22"/>
          <w:szCs w:val="22"/>
        </w:rPr>
      </w:pPr>
      <w:r w:rsidRPr="00EC119B">
        <w:rPr>
          <w:sz w:val="22"/>
          <w:szCs w:val="22"/>
        </w:rPr>
        <w:t xml:space="preserve">Select </w:t>
      </w:r>
      <w:r w:rsidRPr="00EC119B">
        <w:rPr>
          <w:b/>
          <w:bCs/>
          <w:sz w:val="22"/>
          <w:szCs w:val="22"/>
        </w:rPr>
        <w:t>DHM</w:t>
      </w:r>
      <w:r w:rsidRPr="00EC119B">
        <w:rPr>
          <w:sz w:val="22"/>
          <w:szCs w:val="22"/>
        </w:rPr>
        <w:t xml:space="preserve"> or </w:t>
      </w:r>
      <w:r w:rsidRPr="00EC119B">
        <w:rPr>
          <w:b/>
          <w:bCs/>
          <w:sz w:val="22"/>
          <w:szCs w:val="22"/>
        </w:rPr>
        <w:t>DLHM</w:t>
      </w:r>
      <w:r w:rsidRPr="00EC119B">
        <w:rPr>
          <w:sz w:val="22"/>
          <w:szCs w:val="22"/>
        </w:rPr>
        <w:t xml:space="preserve"> depending on your microscopy configuration.</w:t>
      </w:r>
    </w:p>
    <w:p w14:paraId="562BA388" w14:textId="77777777" w:rsidR="00B00DC4" w:rsidRPr="00EC119B" w:rsidRDefault="00B00DC4" w:rsidP="00B00DC4">
      <w:pPr>
        <w:numPr>
          <w:ilvl w:val="0"/>
          <w:numId w:val="37"/>
        </w:numPr>
        <w:spacing w:after="0" w:line="240" w:lineRule="auto"/>
        <w:jc w:val="both"/>
        <w:rPr>
          <w:sz w:val="22"/>
          <w:szCs w:val="22"/>
        </w:rPr>
      </w:pPr>
      <w:r w:rsidRPr="00EC119B">
        <w:rPr>
          <w:sz w:val="22"/>
          <w:szCs w:val="22"/>
        </w:rPr>
        <w:t>The application will open the corresponding processing interface.</w:t>
      </w:r>
    </w:p>
    <w:p w14:paraId="7824A6DA" w14:textId="4A967D72" w:rsidR="00F073C5" w:rsidRPr="00EC119B" w:rsidRDefault="00F073C5" w:rsidP="00F073C5">
      <w:pPr>
        <w:spacing w:after="0" w:line="240" w:lineRule="auto"/>
        <w:jc w:val="both"/>
        <w:rPr>
          <w:b/>
          <w:bCs/>
          <w:sz w:val="22"/>
          <w:szCs w:val="22"/>
        </w:rPr>
      </w:pPr>
    </w:p>
    <w:p w14:paraId="335916F4" w14:textId="77777777" w:rsidR="00B00DC4" w:rsidRPr="00EC119B" w:rsidRDefault="00B00DC4" w:rsidP="00F073C5">
      <w:pPr>
        <w:spacing w:after="0" w:line="240" w:lineRule="auto"/>
        <w:jc w:val="both"/>
        <w:rPr>
          <w:b/>
          <w:bCs/>
          <w:sz w:val="22"/>
          <w:szCs w:val="22"/>
        </w:rPr>
      </w:pPr>
    </w:p>
    <w:p w14:paraId="4E6FD15A" w14:textId="77777777" w:rsidR="00B00DC4" w:rsidRPr="00EC119B" w:rsidRDefault="00B00DC4" w:rsidP="00F073C5">
      <w:pPr>
        <w:spacing w:after="0" w:line="240" w:lineRule="auto"/>
        <w:jc w:val="both"/>
        <w:rPr>
          <w:b/>
          <w:bCs/>
          <w:sz w:val="22"/>
          <w:szCs w:val="22"/>
        </w:rPr>
      </w:pPr>
    </w:p>
    <w:p w14:paraId="6ECDED98" w14:textId="77777777" w:rsidR="00B00DC4" w:rsidRPr="00EC119B" w:rsidRDefault="00B00DC4" w:rsidP="00F073C5">
      <w:pPr>
        <w:spacing w:after="0" w:line="240" w:lineRule="auto"/>
        <w:jc w:val="both"/>
        <w:rPr>
          <w:b/>
          <w:bCs/>
          <w:sz w:val="22"/>
          <w:szCs w:val="22"/>
        </w:rPr>
      </w:pPr>
    </w:p>
    <w:p w14:paraId="1F2679D0" w14:textId="77777777" w:rsidR="00B00DC4" w:rsidRPr="00EC119B" w:rsidRDefault="00B00DC4" w:rsidP="00F073C5">
      <w:pPr>
        <w:spacing w:after="0" w:line="240" w:lineRule="auto"/>
        <w:jc w:val="both"/>
        <w:rPr>
          <w:b/>
          <w:bCs/>
          <w:sz w:val="22"/>
          <w:szCs w:val="22"/>
        </w:rPr>
      </w:pPr>
    </w:p>
    <w:p w14:paraId="2537208B" w14:textId="77777777" w:rsidR="00B00DC4" w:rsidRPr="00EC119B" w:rsidRDefault="00B00DC4" w:rsidP="00F073C5">
      <w:pPr>
        <w:spacing w:after="0" w:line="240" w:lineRule="auto"/>
        <w:jc w:val="both"/>
        <w:rPr>
          <w:b/>
          <w:bCs/>
          <w:sz w:val="22"/>
          <w:szCs w:val="22"/>
        </w:rPr>
      </w:pPr>
    </w:p>
    <w:p w14:paraId="3C3E0286" w14:textId="77777777" w:rsidR="00B00DC4" w:rsidRPr="00EC119B" w:rsidRDefault="00B00DC4" w:rsidP="00F073C5">
      <w:pPr>
        <w:spacing w:after="0" w:line="240" w:lineRule="auto"/>
        <w:jc w:val="both"/>
        <w:rPr>
          <w:b/>
          <w:bCs/>
          <w:sz w:val="22"/>
          <w:szCs w:val="22"/>
        </w:rPr>
      </w:pPr>
    </w:p>
    <w:p w14:paraId="6C9D3C16" w14:textId="77777777" w:rsidR="00B00DC4" w:rsidRPr="00EC119B" w:rsidRDefault="00B00DC4" w:rsidP="00F073C5">
      <w:pPr>
        <w:spacing w:after="0" w:line="240" w:lineRule="auto"/>
        <w:jc w:val="both"/>
        <w:rPr>
          <w:b/>
          <w:bCs/>
          <w:sz w:val="22"/>
          <w:szCs w:val="22"/>
        </w:rPr>
      </w:pPr>
    </w:p>
    <w:p w14:paraId="3ABDCAF8" w14:textId="0F51F5BC" w:rsidR="00532B94" w:rsidRDefault="00687299" w:rsidP="00532B94">
      <w:pPr>
        <w:keepNext/>
        <w:spacing w:after="0" w:line="240" w:lineRule="auto"/>
        <w:jc w:val="center"/>
      </w:pPr>
      <w:ins w:id="1" w:author="Sofia ObandoVasquez" w:date="2025-10-06T11:02:00Z" w16du:dateUtc="2025-10-06T15:02:00Z">
        <w:r>
          <w:rPr>
            <w:noProof/>
          </w:rPr>
          <w:lastRenderedPageBreak/>
          <mc:AlternateContent>
            <mc:Choice Requires="wps">
              <w:drawing>
                <wp:anchor distT="0" distB="0" distL="114300" distR="114300" simplePos="0" relativeHeight="251679744" behindDoc="0" locked="0" layoutInCell="1" allowOverlap="1" wp14:anchorId="76F0B0ED" wp14:editId="70769991">
                  <wp:simplePos x="0" y="0"/>
                  <wp:positionH relativeFrom="column">
                    <wp:posOffset>765810</wp:posOffset>
                  </wp:positionH>
                  <wp:positionV relativeFrom="paragraph">
                    <wp:posOffset>2051050</wp:posOffset>
                  </wp:positionV>
                  <wp:extent cx="4097655" cy="1214120"/>
                  <wp:effectExtent l="38100" t="38100" r="36195" b="43180"/>
                  <wp:wrapNone/>
                  <wp:docPr id="1119936852" name="Rectangle 1"/>
                  <wp:cNvGraphicFramePr/>
                  <a:graphic xmlns:a="http://schemas.openxmlformats.org/drawingml/2006/main">
                    <a:graphicData uri="http://schemas.microsoft.com/office/word/2010/wordprocessingShape">
                      <wps:wsp>
                        <wps:cNvSpPr/>
                        <wps:spPr>
                          <a:xfrm>
                            <a:off x="0" y="0"/>
                            <a:ext cx="4097655" cy="1214120"/>
                          </a:xfrm>
                          <a:prstGeom prst="rect">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87BDB" id="Rectangle 1" o:spid="_x0000_s1026" style="position:absolute;margin-left:60.3pt;margin-top:161.5pt;width:322.65pt;height:9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" filled="f" strokecolor="#030e13 [484]" strokeweight="6pt"/>
              </w:pict>
            </mc:Fallback>
          </mc:AlternateContent>
        </w:r>
        <w:r>
          <w:rPr>
            <w:noProof/>
          </w:rPr>
          <mc:AlternateContent>
            <mc:Choice Requires="wps">
              <w:drawing>
                <wp:anchor distT="0" distB="0" distL="114300" distR="114300" simplePos="0" relativeHeight="251680768" behindDoc="0" locked="0" layoutInCell="1" allowOverlap="1" wp14:anchorId="112F82B2" wp14:editId="05D8FD35">
                  <wp:simplePos x="0" y="0"/>
                  <wp:positionH relativeFrom="column">
                    <wp:posOffset>4465014</wp:posOffset>
                  </wp:positionH>
                  <wp:positionV relativeFrom="paragraph">
                    <wp:posOffset>2035573</wp:posOffset>
                  </wp:positionV>
                  <wp:extent cx="293676" cy="300350"/>
                  <wp:effectExtent l="0" t="0" r="0" b="5080"/>
                  <wp:wrapNone/>
                  <wp:docPr id="582153022" name="Text Box 2"/>
                  <wp:cNvGraphicFramePr/>
                  <a:graphic xmlns:a="http://schemas.openxmlformats.org/drawingml/2006/main">
                    <a:graphicData uri="http://schemas.microsoft.com/office/word/2010/wordprocessingShape">
                      <wps:wsp>
                        <wps:cNvSpPr txBox="1"/>
                        <wps:spPr>
                          <a:xfrm>
                            <a:off x="0" y="0"/>
                            <a:ext cx="293676" cy="300350"/>
                          </a:xfrm>
                          <a:prstGeom prst="rect">
                            <a:avLst/>
                          </a:prstGeom>
                          <a:noFill/>
                          <a:ln w="6350">
                            <a:noFill/>
                          </a:ln>
                        </wps:spPr>
                        <wps:txbx>
                          <w:txbxContent>
                            <w:p w14:paraId="08789ADE" w14:textId="3DAD1E23" w:rsidR="00687299" w:rsidRDefault="00687299" w:rsidP="00687299">
                              <w:ins w:id="2" w:author="Sofia ObandoVasquez" w:date="2025-10-06T11:03:00Z" w16du:dateUtc="2025-10-06T15:03:00Z">
                                <w:r>
                                  <w:t>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12F82B2" id="_x0000_t202" coordsize="21600,21600" o:spt="202" path="m,l,21600r21600,l21600,xe">
                  <v:stroke joinstyle="miter"/>
                  <v:path gradientshapeok="t" o:connecttype="rect"/>
                </v:shapetype>
                <v:shape id="Text Box 2" o:spid="_x0000_s1026" type="#_x0000_t202" style="position:absolute;left:0;text-align:left;margin-left:351.6pt;margin-top:160.3pt;width:23.1pt;height:23.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" filled="f" stroked="f" strokeweight=".5pt">
                  <v:textbox>
                    <w:txbxContent>
                      <w:p w14:paraId="08789ADE" w14:textId="3DAD1E23" w:rsidR="00687299" w:rsidRDefault="00687299" w:rsidP="00687299">
                        <w:ins w:id="3" w:author="Sofia ObandoVasquez" w:date="2025-10-06T11:03:00Z" w16du:dateUtc="2025-10-06T15:03:00Z">
                          <w:r>
                            <w:t>2</w:t>
                          </w:r>
                        </w:ins>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830DAAD" wp14:editId="0CB227E2">
                  <wp:simplePos x="0" y="0"/>
                  <wp:positionH relativeFrom="column">
                    <wp:posOffset>4465913</wp:posOffset>
                  </wp:positionH>
                  <wp:positionV relativeFrom="paragraph">
                    <wp:posOffset>901885</wp:posOffset>
                  </wp:positionV>
                  <wp:extent cx="293676" cy="300350"/>
                  <wp:effectExtent l="0" t="0" r="0" b="5080"/>
                  <wp:wrapNone/>
                  <wp:docPr id="1676196551" name="Text Box 2"/>
                  <wp:cNvGraphicFramePr/>
                  <a:graphic xmlns:a="http://schemas.openxmlformats.org/drawingml/2006/main">
                    <a:graphicData uri="http://schemas.microsoft.com/office/word/2010/wordprocessingShape">
                      <wps:wsp>
                        <wps:cNvSpPr txBox="1"/>
                        <wps:spPr>
                          <a:xfrm>
                            <a:off x="0" y="0"/>
                            <a:ext cx="293676" cy="300350"/>
                          </a:xfrm>
                          <a:prstGeom prst="rect">
                            <a:avLst/>
                          </a:prstGeom>
                          <a:noFill/>
                          <a:ln w="6350">
                            <a:noFill/>
                          </a:ln>
                        </wps:spPr>
                        <wps:txbx>
                          <w:txbxContent>
                            <w:p w14:paraId="19B43BA2" w14:textId="6514B0B5" w:rsidR="00687299" w:rsidRDefault="00687299">
                              <w:ins w:id="4" w:author="Sofia ObandoVasquez" w:date="2025-10-06T11:02:00Z" w16du:dateUtc="2025-10-06T15:02:00Z">
                                <w:r>
                                  <w:t>1</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30DAAD" id="_x0000_s1027" type="#_x0000_t202" style="position:absolute;left:0;text-align:left;margin-left:351.65pt;margin-top:71pt;width:23.1pt;height:23.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" filled="f" stroked="f" strokeweight=".5pt">
                  <v:textbox>
                    <w:txbxContent>
                      <w:p w14:paraId="19B43BA2" w14:textId="6514B0B5" w:rsidR="00687299" w:rsidRDefault="00687299">
                        <w:ins w:id="5" w:author="Sofia ObandoVasquez" w:date="2025-10-06T11:02:00Z" w16du:dateUtc="2025-10-06T15:02:00Z">
                          <w:r>
                            <w:t>1</w:t>
                          </w:r>
                        </w:ins>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0E970DAB" wp14:editId="0C3C0B54">
                  <wp:simplePos x="0" y="0"/>
                  <wp:positionH relativeFrom="column">
                    <wp:posOffset>768688</wp:posOffset>
                  </wp:positionH>
                  <wp:positionV relativeFrom="paragraph">
                    <wp:posOffset>842237</wp:posOffset>
                  </wp:positionV>
                  <wp:extent cx="4098114" cy="1214750"/>
                  <wp:effectExtent l="38100" t="38100" r="36195" b="43180"/>
                  <wp:wrapNone/>
                  <wp:docPr id="763682534" name="Rectangle 1"/>
                  <wp:cNvGraphicFramePr/>
                  <a:graphic xmlns:a="http://schemas.openxmlformats.org/drawingml/2006/main">
                    <a:graphicData uri="http://schemas.microsoft.com/office/word/2010/wordprocessingShape">
                      <wps:wsp>
                        <wps:cNvSpPr/>
                        <wps:spPr>
                          <a:xfrm>
                            <a:off x="0" y="0"/>
                            <a:ext cx="4098114" cy="1214750"/>
                          </a:xfrm>
                          <a:prstGeom prst="rect">
                            <a:avLst/>
                          </a:prstGeom>
                          <a:noFill/>
                          <a:ln w="762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183EC" id="Rectangle 1" o:spid="_x0000_s1026" style="position:absolute;margin-left:60.55pt;margin-top:66.3pt;width:322.7pt;height:95.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" filled="f" strokecolor="#030e13 [484]" strokeweight="6pt"/>
              </w:pict>
            </mc:Fallback>
          </mc:AlternateContent>
        </w:r>
      </w:ins>
      <w:r w:rsidR="00B00DC4" w:rsidRPr="00EC119B">
        <w:rPr>
          <w:noProof/>
        </w:rPr>
        <w:drawing>
          <wp:inline distT="0" distB="0" distL="0" distR="0" wp14:anchorId="68E703BC" wp14:editId="1F8A1AB2">
            <wp:extent cx="4377208" cy="3439886"/>
            <wp:effectExtent l="0" t="0" r="4445" b="8255"/>
            <wp:docPr id="159930279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2798" name="Picture 3"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09865" cy="3465550"/>
                    </a:xfrm>
                    <a:prstGeom prst="rect">
                      <a:avLst/>
                    </a:prstGeom>
                    <a:noFill/>
                    <a:ln>
                      <a:noFill/>
                    </a:ln>
                  </pic:spPr>
                </pic:pic>
              </a:graphicData>
            </a:graphic>
          </wp:inline>
        </w:drawing>
      </w:r>
    </w:p>
    <w:p w14:paraId="4A3D04B5" w14:textId="6110506A" w:rsidR="00532B94" w:rsidRDefault="00532B94" w:rsidP="0057753C">
      <w:pPr>
        <w:pStyle w:val="Descripcin"/>
        <w:jc w:val="both"/>
      </w:pPr>
      <w:bookmarkStart w:id="6" w:name="_Ref207521237"/>
      <w:r w:rsidRPr="00532B94">
        <w:rPr>
          <w:b/>
          <w:bCs/>
          <w:i w:val="0"/>
          <w:iCs w:val="0"/>
          <w:color w:val="auto"/>
          <w:sz w:val="22"/>
          <w:szCs w:val="22"/>
        </w:rPr>
        <w:t xml:space="preserve">Fig.  </w:t>
      </w:r>
      <w:r w:rsidRPr="00532B94">
        <w:rPr>
          <w:b/>
          <w:bCs/>
          <w:i w:val="0"/>
          <w:iCs w:val="0"/>
          <w:color w:val="auto"/>
          <w:sz w:val="22"/>
          <w:szCs w:val="22"/>
        </w:rPr>
        <w:fldChar w:fldCharType="begin"/>
      </w:r>
      <w:r w:rsidRPr="00532B94">
        <w:rPr>
          <w:b/>
          <w:bCs/>
          <w:i w:val="0"/>
          <w:iCs w:val="0"/>
          <w:color w:val="auto"/>
          <w:sz w:val="22"/>
          <w:szCs w:val="22"/>
        </w:rPr>
        <w:instrText xml:space="preserve"> SEQ Fig._ \* ARABIC </w:instrText>
      </w:r>
      <w:r w:rsidRPr="00532B94">
        <w:rPr>
          <w:b/>
          <w:bCs/>
          <w:i w:val="0"/>
          <w:iCs w:val="0"/>
          <w:color w:val="auto"/>
          <w:sz w:val="22"/>
          <w:szCs w:val="22"/>
        </w:rPr>
        <w:fldChar w:fldCharType="separate"/>
      </w:r>
      <w:r w:rsidR="00C47A4A">
        <w:rPr>
          <w:b/>
          <w:bCs/>
          <w:i w:val="0"/>
          <w:iCs w:val="0"/>
          <w:noProof/>
          <w:color w:val="auto"/>
          <w:sz w:val="22"/>
          <w:szCs w:val="22"/>
        </w:rPr>
        <w:t>1</w:t>
      </w:r>
      <w:r w:rsidRPr="00532B94">
        <w:rPr>
          <w:b/>
          <w:bCs/>
          <w:i w:val="0"/>
          <w:iCs w:val="0"/>
          <w:color w:val="auto"/>
          <w:sz w:val="22"/>
          <w:szCs w:val="22"/>
        </w:rPr>
        <w:fldChar w:fldCharType="end"/>
      </w:r>
      <w:bookmarkEnd w:id="6"/>
      <w:r>
        <w:t xml:space="preserve">.  </w:t>
      </w:r>
      <w:r w:rsidRPr="00B865D2">
        <w:rPr>
          <w:i w:val="0"/>
          <w:iCs w:val="0"/>
          <w:color w:val="auto"/>
          <w:sz w:val="22"/>
          <w:szCs w:val="22"/>
        </w:rPr>
        <w:t xml:space="preserve">Main menu of </w:t>
      </w:r>
      <w:proofErr w:type="spellStart"/>
      <w:r w:rsidRPr="00B865D2">
        <w:rPr>
          <w:i w:val="0"/>
          <w:iCs w:val="0"/>
          <w:color w:val="auto"/>
          <w:sz w:val="22"/>
          <w:szCs w:val="22"/>
        </w:rPr>
        <w:t>HoloBio</w:t>
      </w:r>
      <w:proofErr w:type="spellEnd"/>
      <w:r w:rsidRPr="00B865D2">
        <w:rPr>
          <w:i w:val="0"/>
          <w:iCs w:val="0"/>
          <w:color w:val="auto"/>
          <w:sz w:val="22"/>
          <w:szCs w:val="22"/>
        </w:rPr>
        <w:t>, displaying the available processing modes (Real-Time and Offline) and microscopy configurations (DHM and DLHM).</w:t>
      </w:r>
    </w:p>
    <w:p w14:paraId="563C9A69" w14:textId="21EA6C9F" w:rsidR="009A505F" w:rsidRDefault="009A505F" w:rsidP="00532B94">
      <w:pPr>
        <w:pStyle w:val="Descripcin"/>
        <w:jc w:val="center"/>
      </w:pPr>
    </w:p>
    <w:p w14:paraId="316A0D58" w14:textId="77777777" w:rsidR="00001472" w:rsidRPr="00EC119B" w:rsidRDefault="00001472" w:rsidP="00F073C5">
      <w:pPr>
        <w:spacing w:after="0" w:line="240" w:lineRule="auto"/>
        <w:jc w:val="both"/>
      </w:pPr>
    </w:p>
    <w:p w14:paraId="18D1F388" w14:textId="77777777" w:rsidR="00001472" w:rsidRPr="00EC119B" w:rsidRDefault="00001472" w:rsidP="00F073C5">
      <w:pPr>
        <w:spacing w:after="0" w:line="240" w:lineRule="auto"/>
        <w:jc w:val="both"/>
      </w:pPr>
    </w:p>
    <w:p w14:paraId="2DE1CB4E" w14:textId="77777777" w:rsidR="00001472" w:rsidRPr="00EC119B" w:rsidRDefault="00001472" w:rsidP="00F073C5">
      <w:pPr>
        <w:spacing w:after="0" w:line="240" w:lineRule="auto"/>
        <w:jc w:val="both"/>
      </w:pPr>
    </w:p>
    <w:p w14:paraId="413A47B7" w14:textId="77777777" w:rsidR="00001472" w:rsidRPr="00EC119B" w:rsidRDefault="00001472" w:rsidP="00F073C5">
      <w:pPr>
        <w:spacing w:after="0" w:line="240" w:lineRule="auto"/>
        <w:jc w:val="both"/>
      </w:pPr>
    </w:p>
    <w:p w14:paraId="29DB01FF" w14:textId="77777777" w:rsidR="00001472" w:rsidRPr="00EC119B" w:rsidRDefault="00001472" w:rsidP="00F073C5">
      <w:pPr>
        <w:spacing w:after="0" w:line="240" w:lineRule="auto"/>
        <w:jc w:val="both"/>
      </w:pPr>
    </w:p>
    <w:p w14:paraId="5A894C57" w14:textId="77777777" w:rsidR="00001472" w:rsidRPr="00EC119B" w:rsidRDefault="00001472" w:rsidP="00F073C5">
      <w:pPr>
        <w:spacing w:after="0" w:line="240" w:lineRule="auto"/>
        <w:jc w:val="both"/>
      </w:pPr>
    </w:p>
    <w:p w14:paraId="725F473D" w14:textId="77777777" w:rsidR="00001472" w:rsidRPr="00EC119B" w:rsidRDefault="00001472" w:rsidP="00F073C5">
      <w:pPr>
        <w:spacing w:after="0" w:line="240" w:lineRule="auto"/>
        <w:jc w:val="both"/>
      </w:pPr>
    </w:p>
    <w:p w14:paraId="568FAD5D" w14:textId="77777777" w:rsidR="00001472" w:rsidRPr="00EC119B" w:rsidRDefault="00001472" w:rsidP="00F073C5">
      <w:pPr>
        <w:spacing w:after="0" w:line="240" w:lineRule="auto"/>
        <w:jc w:val="both"/>
      </w:pPr>
    </w:p>
    <w:p w14:paraId="090FD361" w14:textId="77777777" w:rsidR="00001472" w:rsidRPr="00EC119B" w:rsidRDefault="00001472" w:rsidP="00F073C5">
      <w:pPr>
        <w:spacing w:after="0" w:line="240" w:lineRule="auto"/>
        <w:jc w:val="both"/>
      </w:pPr>
    </w:p>
    <w:p w14:paraId="39B2836F" w14:textId="77777777" w:rsidR="00001472" w:rsidRPr="00EC119B" w:rsidRDefault="00001472" w:rsidP="00F073C5">
      <w:pPr>
        <w:spacing w:after="0" w:line="240" w:lineRule="auto"/>
        <w:jc w:val="both"/>
      </w:pPr>
    </w:p>
    <w:p w14:paraId="2BA091F4" w14:textId="77777777" w:rsidR="00001472" w:rsidRPr="00EC119B" w:rsidRDefault="00001472" w:rsidP="00F073C5">
      <w:pPr>
        <w:spacing w:after="0" w:line="240" w:lineRule="auto"/>
        <w:jc w:val="both"/>
      </w:pPr>
    </w:p>
    <w:p w14:paraId="4D40F79B" w14:textId="77777777" w:rsidR="00001472" w:rsidRPr="00EC119B" w:rsidRDefault="00001472" w:rsidP="00F073C5">
      <w:pPr>
        <w:spacing w:after="0" w:line="240" w:lineRule="auto"/>
        <w:jc w:val="both"/>
      </w:pPr>
    </w:p>
    <w:p w14:paraId="38C7DEE2" w14:textId="77777777" w:rsidR="00001472" w:rsidRPr="00EC119B" w:rsidRDefault="00001472" w:rsidP="00F073C5">
      <w:pPr>
        <w:spacing w:after="0" w:line="240" w:lineRule="auto"/>
        <w:jc w:val="both"/>
      </w:pPr>
    </w:p>
    <w:p w14:paraId="2FFB9A2A" w14:textId="77777777" w:rsidR="00001472" w:rsidRPr="00EC119B" w:rsidRDefault="00001472" w:rsidP="00F073C5">
      <w:pPr>
        <w:spacing w:after="0" w:line="240" w:lineRule="auto"/>
        <w:jc w:val="both"/>
      </w:pPr>
    </w:p>
    <w:p w14:paraId="1973A645" w14:textId="77777777" w:rsidR="00001472" w:rsidRPr="00EC119B" w:rsidRDefault="00001472" w:rsidP="00F073C5">
      <w:pPr>
        <w:spacing w:after="0" w:line="240" w:lineRule="auto"/>
        <w:jc w:val="both"/>
      </w:pPr>
    </w:p>
    <w:p w14:paraId="1565FD86" w14:textId="77777777" w:rsidR="00001472" w:rsidRPr="00EC119B" w:rsidRDefault="00001472" w:rsidP="00F073C5">
      <w:pPr>
        <w:spacing w:after="0" w:line="240" w:lineRule="auto"/>
        <w:jc w:val="both"/>
      </w:pPr>
    </w:p>
    <w:p w14:paraId="32201F54" w14:textId="77777777" w:rsidR="00001472" w:rsidRPr="00EC119B" w:rsidRDefault="00001472" w:rsidP="00F073C5">
      <w:pPr>
        <w:spacing w:after="0" w:line="240" w:lineRule="auto"/>
        <w:jc w:val="both"/>
      </w:pPr>
    </w:p>
    <w:p w14:paraId="6E135038" w14:textId="77777777" w:rsidR="00001472" w:rsidRPr="00EC119B" w:rsidRDefault="00001472" w:rsidP="00F073C5">
      <w:pPr>
        <w:spacing w:after="0" w:line="240" w:lineRule="auto"/>
        <w:jc w:val="both"/>
      </w:pPr>
    </w:p>
    <w:p w14:paraId="7AAEB692" w14:textId="77777777" w:rsidR="00001472" w:rsidRPr="00EC119B" w:rsidRDefault="00001472" w:rsidP="00F073C5">
      <w:pPr>
        <w:spacing w:after="0" w:line="240" w:lineRule="auto"/>
        <w:jc w:val="both"/>
      </w:pPr>
    </w:p>
    <w:p w14:paraId="3CB5CAA7" w14:textId="77777777" w:rsidR="00001472" w:rsidRPr="00EC119B" w:rsidRDefault="00001472" w:rsidP="00F073C5">
      <w:pPr>
        <w:spacing w:after="0" w:line="240" w:lineRule="auto"/>
        <w:jc w:val="both"/>
      </w:pPr>
    </w:p>
    <w:p w14:paraId="2BD57FDC" w14:textId="77777777" w:rsidR="00001472" w:rsidRPr="00EC119B" w:rsidRDefault="00001472" w:rsidP="00F073C5">
      <w:pPr>
        <w:spacing w:after="0" w:line="240" w:lineRule="auto"/>
        <w:jc w:val="both"/>
      </w:pPr>
    </w:p>
    <w:p w14:paraId="6BFE5873" w14:textId="2B610454" w:rsidR="00B00DC4" w:rsidRPr="00EC119B" w:rsidRDefault="00B00DC4" w:rsidP="00B865D2">
      <w:pPr>
        <w:pStyle w:val="Prrafodelista"/>
        <w:numPr>
          <w:ilvl w:val="0"/>
          <w:numId w:val="77"/>
        </w:numPr>
        <w:spacing w:after="0" w:line="240" w:lineRule="auto"/>
        <w:jc w:val="both"/>
        <w:rPr>
          <w:b/>
          <w:bCs/>
        </w:rPr>
      </w:pPr>
      <w:bookmarkStart w:id="7" w:name="_Hlk206759943"/>
      <w:r w:rsidRPr="00EC119B">
        <w:rPr>
          <w:b/>
          <w:bCs/>
        </w:rPr>
        <w:lastRenderedPageBreak/>
        <w:t>Common Interface Components</w:t>
      </w:r>
    </w:p>
    <w:bookmarkEnd w:id="7"/>
    <w:p w14:paraId="65A6D532" w14:textId="77777777" w:rsidR="007863BD" w:rsidRPr="00EC119B" w:rsidRDefault="007863BD" w:rsidP="007863BD">
      <w:pPr>
        <w:spacing w:after="0" w:line="240" w:lineRule="auto"/>
        <w:jc w:val="both"/>
        <w:rPr>
          <w:b/>
          <w:bCs/>
        </w:rPr>
      </w:pPr>
    </w:p>
    <w:p w14:paraId="77C72C95" w14:textId="6127561F" w:rsidR="007863BD" w:rsidRPr="00EC119B" w:rsidRDefault="00081C91" w:rsidP="007863BD">
      <w:pPr>
        <w:spacing w:after="0" w:line="240" w:lineRule="auto"/>
        <w:jc w:val="both"/>
        <w:rPr>
          <w:b/>
          <w:bCs/>
        </w:rPr>
      </w:pPr>
      <w:r w:rsidRPr="00EC119B">
        <w:rPr>
          <w:b/>
          <w:bCs/>
        </w:rPr>
        <w:t>3</w:t>
      </w:r>
      <w:r w:rsidR="007863BD" w:rsidRPr="00EC119B">
        <w:rPr>
          <w:b/>
          <w:bCs/>
        </w:rPr>
        <w:t>.1 Main Control Panel</w:t>
      </w:r>
    </w:p>
    <w:p w14:paraId="010E8C56" w14:textId="7FE54BD9" w:rsidR="007863BD" w:rsidRPr="00EC119B" w:rsidRDefault="007863BD" w:rsidP="007863BD">
      <w:pPr>
        <w:spacing w:after="0" w:line="240" w:lineRule="auto"/>
        <w:jc w:val="both"/>
      </w:pPr>
      <w:r w:rsidRPr="00EC119B">
        <w:t xml:space="preserve">The </w:t>
      </w:r>
      <w:r w:rsidRPr="00EC119B">
        <w:rPr>
          <w:b/>
          <w:bCs/>
        </w:rPr>
        <w:t>Main Control Panel</w:t>
      </w:r>
      <w:r w:rsidRPr="00EC119B">
        <w:t xml:space="preserve"> is a </w:t>
      </w:r>
      <w:del w:id="8" w:author="Sofia ObandoVasquez" w:date="2025-10-06T11:03:00Z" w16du:dateUtc="2025-10-06T15:03:00Z">
        <w:r w:rsidRPr="00EC119B" w:rsidDel="006640C8">
          <w:delText xml:space="preserve">persistent </w:delText>
        </w:r>
      </w:del>
      <w:ins w:id="9" w:author="Sofia ObandoVasquez" w:date="2025-10-06T11:03:00Z" w16du:dateUtc="2025-10-06T15:03:00Z">
        <w:r w:rsidR="006640C8">
          <w:t xml:space="preserve"> common </w:t>
        </w:r>
      </w:ins>
      <w:r w:rsidRPr="00EC119B">
        <w:t>element</w:t>
      </w:r>
      <w:ins w:id="10" w:author="Sofia ObandoVasquez" w:date="2025-10-06T11:03:00Z" w16du:dateUtc="2025-10-06T15:03:00Z">
        <w:r w:rsidR="006640C8">
          <w:t xml:space="preserve"> to all the working modes</w:t>
        </w:r>
      </w:ins>
      <w:r w:rsidRPr="00EC119B">
        <w:t xml:space="preserve"> located at the top of all </w:t>
      </w:r>
      <w:proofErr w:type="spellStart"/>
      <w:r w:rsidRPr="00EC119B">
        <w:t>HoloBio</w:t>
      </w:r>
      <w:proofErr w:type="spellEnd"/>
      <w:r w:rsidRPr="00EC119B">
        <w:t xml:space="preserve"> interfaces</w:t>
      </w:r>
      <w:ins w:id="11" w:author="Sofia ObandoVasquez" w:date="2025-10-06T11:03:00Z" w16du:dateUtc="2025-10-06T15:03:00Z">
        <w:r w:rsidR="006640C8">
          <w:t xml:space="preserve"> (see</w:t>
        </w:r>
      </w:ins>
      <w:r w:rsidRPr="00EC119B">
        <w:t xml:space="preserve"> </w:t>
      </w:r>
      <w:r w:rsidR="00532B94" w:rsidRPr="00532B94">
        <w:fldChar w:fldCharType="begin"/>
      </w:r>
      <w:r w:rsidR="00532B94" w:rsidRPr="00532B94">
        <w:instrText xml:space="preserve"> REF _Ref207521304 \h  \* MERGEFORMAT </w:instrText>
      </w:r>
      <w:r w:rsidR="00532B94" w:rsidRPr="00532B94">
        <w:fldChar w:fldCharType="separate"/>
      </w:r>
      <w:r w:rsidR="00532B94" w:rsidRPr="00532B94">
        <w:rPr>
          <w:b/>
          <w:bCs/>
          <w:sz w:val="22"/>
          <w:szCs w:val="22"/>
        </w:rPr>
        <w:t>Fig.  2</w:t>
      </w:r>
      <w:r w:rsidR="00532B94" w:rsidRPr="00532B94">
        <w:fldChar w:fldCharType="end"/>
      </w:r>
      <w:ins w:id="12" w:author="Sofia ObandoVasquez" w:date="2025-10-06T11:03:00Z" w16du:dateUtc="2025-10-06T15:03:00Z">
        <w:r w:rsidR="006640C8">
          <w:t>)</w:t>
        </w:r>
      </w:ins>
      <w:r w:rsidRPr="00EC119B">
        <w:t>. It provides access to essential file management, analysis, and display settings, independent of the selected processing mode.</w:t>
      </w:r>
    </w:p>
    <w:p w14:paraId="262A6C80" w14:textId="77777777" w:rsidR="007863BD" w:rsidRPr="00EC119B" w:rsidRDefault="007863BD" w:rsidP="007863BD">
      <w:pPr>
        <w:spacing w:after="0" w:line="240" w:lineRule="auto"/>
        <w:jc w:val="both"/>
      </w:pPr>
      <w:r w:rsidRPr="00EC119B">
        <w:t>The panel contains the following menus and controls:</w:t>
      </w:r>
    </w:p>
    <w:p w14:paraId="44913940" w14:textId="0A4798B9" w:rsidR="007863BD" w:rsidRPr="00EC119B" w:rsidRDefault="007863BD" w:rsidP="007863BD">
      <w:pPr>
        <w:numPr>
          <w:ilvl w:val="0"/>
          <w:numId w:val="40"/>
        </w:numPr>
        <w:spacing w:after="0" w:line="240" w:lineRule="auto"/>
        <w:jc w:val="both"/>
      </w:pPr>
      <w:r w:rsidRPr="00EC119B">
        <w:rPr>
          <w:b/>
          <w:bCs/>
        </w:rPr>
        <w:t xml:space="preserve">Load: </w:t>
      </w:r>
      <w:r w:rsidRPr="00EC119B">
        <w:t>Opens hologram or sample images into the workspace. Available options include:</w:t>
      </w:r>
    </w:p>
    <w:p w14:paraId="124E2DEC" w14:textId="77777777" w:rsidR="007863BD" w:rsidRPr="00EC119B" w:rsidRDefault="007863BD" w:rsidP="007863BD">
      <w:pPr>
        <w:numPr>
          <w:ilvl w:val="1"/>
          <w:numId w:val="40"/>
        </w:numPr>
        <w:spacing w:after="0" w:line="240" w:lineRule="auto"/>
        <w:jc w:val="both"/>
      </w:pPr>
      <w:r w:rsidRPr="00EC119B">
        <w:rPr>
          <w:b/>
          <w:bCs/>
        </w:rPr>
        <w:t>Hologram</w:t>
      </w:r>
      <w:r w:rsidRPr="00EC119B">
        <w:t xml:space="preserve"> – Loads a single hologram image from local storage.</w:t>
      </w:r>
    </w:p>
    <w:p w14:paraId="5C447479" w14:textId="09A8FBD9" w:rsidR="007863BD" w:rsidRPr="00EC119B" w:rsidRDefault="007863BD" w:rsidP="007863BD">
      <w:pPr>
        <w:numPr>
          <w:ilvl w:val="1"/>
          <w:numId w:val="40"/>
        </w:numPr>
        <w:spacing w:after="0" w:line="240" w:lineRule="auto"/>
        <w:jc w:val="both"/>
      </w:pPr>
      <w:r w:rsidRPr="00EC119B">
        <w:rPr>
          <w:b/>
          <w:bCs/>
        </w:rPr>
        <w:t>Stack of Holograms</w:t>
      </w:r>
      <w:r w:rsidRPr="00EC119B">
        <w:t xml:space="preserve"> – Loads a sequence of holograms.</w:t>
      </w:r>
    </w:p>
    <w:p w14:paraId="49353992" w14:textId="77777777" w:rsidR="007863BD" w:rsidRPr="00EC119B" w:rsidRDefault="007863BD" w:rsidP="007863BD">
      <w:pPr>
        <w:numPr>
          <w:ilvl w:val="1"/>
          <w:numId w:val="40"/>
        </w:numPr>
        <w:spacing w:after="0" w:line="240" w:lineRule="auto"/>
        <w:jc w:val="both"/>
      </w:pPr>
      <w:r w:rsidRPr="00EC119B">
        <w:rPr>
          <w:b/>
          <w:bCs/>
        </w:rPr>
        <w:t>Sample</w:t>
      </w:r>
      <w:r w:rsidRPr="00EC119B">
        <w:t xml:space="preserve"> – Loads a reference sample image for testing or demonstration purposes.</w:t>
      </w:r>
    </w:p>
    <w:p w14:paraId="19EE7A4C" w14:textId="7537701A" w:rsidR="007863BD" w:rsidRPr="00EC119B" w:rsidRDefault="007863BD" w:rsidP="007863BD">
      <w:pPr>
        <w:numPr>
          <w:ilvl w:val="0"/>
          <w:numId w:val="40"/>
        </w:numPr>
        <w:spacing w:after="0" w:line="240" w:lineRule="auto"/>
        <w:jc w:val="both"/>
      </w:pPr>
      <w:r w:rsidRPr="00EC119B">
        <w:rPr>
          <w:b/>
          <w:bCs/>
        </w:rPr>
        <w:t xml:space="preserve">Tools: </w:t>
      </w:r>
      <w:r w:rsidRPr="00EC119B">
        <w:t>Provides quick access to auxiliary processing and analysis modules:</w:t>
      </w:r>
    </w:p>
    <w:p w14:paraId="6CD66A6E" w14:textId="77777777" w:rsidR="007863BD" w:rsidRPr="00EC119B" w:rsidRDefault="007863BD" w:rsidP="007863BD">
      <w:pPr>
        <w:numPr>
          <w:ilvl w:val="1"/>
          <w:numId w:val="40"/>
        </w:numPr>
        <w:spacing w:after="0" w:line="240" w:lineRule="auto"/>
        <w:jc w:val="both"/>
      </w:pPr>
      <w:r w:rsidRPr="00EC119B">
        <w:rPr>
          <w:b/>
          <w:bCs/>
        </w:rPr>
        <w:t>Bio-Analysis</w:t>
      </w:r>
      <w:r w:rsidRPr="00EC119B">
        <w:t xml:space="preserve"> – Opens the biological analysis suite for quantitative evaluation of reconstructed amplitude and phase images.</w:t>
      </w:r>
    </w:p>
    <w:p w14:paraId="78BE0055" w14:textId="49E91020" w:rsidR="007863BD" w:rsidRPr="00EC119B" w:rsidRDefault="007863BD" w:rsidP="007863BD">
      <w:pPr>
        <w:numPr>
          <w:ilvl w:val="1"/>
          <w:numId w:val="40"/>
        </w:numPr>
        <w:spacing w:after="0" w:line="240" w:lineRule="auto"/>
        <w:jc w:val="both"/>
      </w:pPr>
      <w:r w:rsidRPr="00EC119B">
        <w:rPr>
          <w:b/>
          <w:bCs/>
        </w:rPr>
        <w:t>Filters</w:t>
      </w:r>
      <w:r w:rsidRPr="00EC119B">
        <w:t xml:space="preserve"> – Grants access to spatial filtering tools for image enhancement</w:t>
      </w:r>
      <w:r w:rsidR="00EB2FC7">
        <w:t xml:space="preserve"> and color map for </w:t>
      </w:r>
      <w:r w:rsidR="0020025C">
        <w:t>visualizations</w:t>
      </w:r>
      <w:r w:rsidRPr="00EC119B">
        <w:t>.</w:t>
      </w:r>
    </w:p>
    <w:p w14:paraId="2C1FBF2E" w14:textId="77777777" w:rsidR="007863BD" w:rsidRPr="00EC119B" w:rsidRDefault="007863BD" w:rsidP="007863BD">
      <w:pPr>
        <w:numPr>
          <w:ilvl w:val="1"/>
          <w:numId w:val="40"/>
        </w:numPr>
        <w:spacing w:after="0" w:line="240" w:lineRule="auto"/>
        <w:jc w:val="both"/>
      </w:pPr>
      <w:r w:rsidRPr="00EC119B">
        <w:rPr>
          <w:b/>
          <w:bCs/>
        </w:rPr>
        <w:t>Speckle</w:t>
      </w:r>
      <w:r w:rsidRPr="00EC119B">
        <w:t xml:space="preserve"> – Opens the speckle noise measurement and reduction module.</w:t>
      </w:r>
    </w:p>
    <w:p w14:paraId="58F61CC1" w14:textId="18539D1E" w:rsidR="007863BD" w:rsidRPr="00EC119B" w:rsidRDefault="007863BD" w:rsidP="007863BD">
      <w:pPr>
        <w:numPr>
          <w:ilvl w:val="0"/>
          <w:numId w:val="40"/>
        </w:numPr>
        <w:spacing w:after="0" w:line="240" w:lineRule="auto"/>
        <w:jc w:val="both"/>
      </w:pPr>
      <w:r w:rsidRPr="00EC119B">
        <w:rPr>
          <w:b/>
          <w:bCs/>
        </w:rPr>
        <w:t xml:space="preserve">Save: </w:t>
      </w:r>
      <w:r w:rsidRPr="00EC119B">
        <w:t>Stores processed results in standard image formats. Options include:</w:t>
      </w:r>
    </w:p>
    <w:p w14:paraId="74B9F82B" w14:textId="77777777" w:rsidR="007863BD" w:rsidRPr="00EC119B" w:rsidRDefault="007863BD" w:rsidP="007863BD">
      <w:pPr>
        <w:numPr>
          <w:ilvl w:val="1"/>
          <w:numId w:val="40"/>
        </w:numPr>
        <w:spacing w:after="0" w:line="240" w:lineRule="auto"/>
        <w:jc w:val="both"/>
      </w:pPr>
      <w:r w:rsidRPr="00EC119B">
        <w:rPr>
          <w:b/>
          <w:bCs/>
        </w:rPr>
        <w:t>Save FT</w:t>
      </w:r>
      <w:r w:rsidRPr="00EC119B">
        <w:t xml:space="preserve"> – Saves the Fourier Transform representation of the hologram.</w:t>
      </w:r>
    </w:p>
    <w:p w14:paraId="1D728495" w14:textId="77777777" w:rsidR="007863BD" w:rsidRPr="00EC119B" w:rsidRDefault="007863BD" w:rsidP="007863BD">
      <w:pPr>
        <w:numPr>
          <w:ilvl w:val="1"/>
          <w:numId w:val="40"/>
        </w:numPr>
        <w:spacing w:after="0" w:line="240" w:lineRule="auto"/>
        <w:jc w:val="both"/>
      </w:pPr>
      <w:r w:rsidRPr="00EC119B">
        <w:rPr>
          <w:b/>
          <w:bCs/>
        </w:rPr>
        <w:t>Save Phase</w:t>
      </w:r>
      <w:r w:rsidRPr="00EC119B">
        <w:t xml:space="preserve"> – Saves the reconstructed phase image.</w:t>
      </w:r>
    </w:p>
    <w:p w14:paraId="4D54FE74" w14:textId="77777777" w:rsidR="007863BD" w:rsidRPr="00EC119B" w:rsidRDefault="007863BD" w:rsidP="007863BD">
      <w:pPr>
        <w:numPr>
          <w:ilvl w:val="1"/>
          <w:numId w:val="40"/>
        </w:numPr>
        <w:spacing w:after="0" w:line="240" w:lineRule="auto"/>
        <w:jc w:val="both"/>
      </w:pPr>
      <w:r w:rsidRPr="00EC119B">
        <w:rPr>
          <w:b/>
          <w:bCs/>
        </w:rPr>
        <w:t>Save Amplitude</w:t>
      </w:r>
      <w:r w:rsidRPr="00EC119B">
        <w:t xml:space="preserve"> – Saves the reconstructed amplitude image.</w:t>
      </w:r>
    </w:p>
    <w:p w14:paraId="50B27611" w14:textId="499BEF33" w:rsidR="007863BD" w:rsidRPr="00EC119B" w:rsidRDefault="007863BD" w:rsidP="007863BD">
      <w:pPr>
        <w:numPr>
          <w:ilvl w:val="0"/>
          <w:numId w:val="40"/>
        </w:numPr>
        <w:spacing w:after="0" w:line="240" w:lineRule="auto"/>
        <w:jc w:val="both"/>
      </w:pPr>
      <w:r w:rsidRPr="00EC119B">
        <w:rPr>
          <w:b/>
          <w:bCs/>
        </w:rPr>
        <w:t>Theme</w:t>
      </w:r>
      <w:r w:rsidR="00090373">
        <w:rPr>
          <w:b/>
          <w:bCs/>
        </w:rPr>
        <w:t xml:space="preserve">: </w:t>
      </w:r>
      <w:r w:rsidRPr="00EC119B">
        <w:t>Changes the visual appearance of the interface:</w:t>
      </w:r>
    </w:p>
    <w:p w14:paraId="6968406B" w14:textId="77777777" w:rsidR="007863BD" w:rsidRPr="00EC119B" w:rsidRDefault="007863BD" w:rsidP="007863BD">
      <w:pPr>
        <w:numPr>
          <w:ilvl w:val="1"/>
          <w:numId w:val="40"/>
        </w:numPr>
        <w:spacing w:after="0" w:line="240" w:lineRule="auto"/>
        <w:jc w:val="both"/>
      </w:pPr>
      <w:r w:rsidRPr="00EC119B">
        <w:rPr>
          <w:b/>
          <w:bCs/>
        </w:rPr>
        <w:t>Light</w:t>
      </w:r>
      <w:r w:rsidRPr="00EC119B">
        <w:t xml:space="preserve"> – Activates a light color scheme.</w:t>
      </w:r>
    </w:p>
    <w:p w14:paraId="5F7C2555" w14:textId="77777777" w:rsidR="007863BD" w:rsidRPr="00EC119B" w:rsidRDefault="007863BD" w:rsidP="007863BD">
      <w:pPr>
        <w:numPr>
          <w:ilvl w:val="1"/>
          <w:numId w:val="40"/>
        </w:numPr>
        <w:spacing w:after="0" w:line="240" w:lineRule="auto"/>
        <w:jc w:val="both"/>
      </w:pPr>
      <w:r w:rsidRPr="00EC119B">
        <w:rPr>
          <w:b/>
          <w:bCs/>
        </w:rPr>
        <w:t>Dark</w:t>
      </w:r>
      <w:r w:rsidRPr="00EC119B">
        <w:t xml:space="preserve"> – Activates a dark color scheme.</w:t>
      </w:r>
    </w:p>
    <w:p w14:paraId="797D33B1" w14:textId="77777777" w:rsidR="007863BD" w:rsidRDefault="007863BD" w:rsidP="007863BD">
      <w:pPr>
        <w:spacing w:after="0" w:line="240" w:lineRule="auto"/>
        <w:jc w:val="both"/>
      </w:pPr>
    </w:p>
    <w:p w14:paraId="3211757C" w14:textId="77777777" w:rsidR="00532B94" w:rsidRDefault="003F6ED2" w:rsidP="00532B94">
      <w:pPr>
        <w:keepNext/>
        <w:spacing w:after="0" w:line="240" w:lineRule="auto"/>
        <w:jc w:val="center"/>
      </w:pPr>
      <w:r>
        <w:rPr>
          <w:noProof/>
        </w:rPr>
        <w:drawing>
          <wp:inline distT="0" distB="0" distL="0" distR="0" wp14:anchorId="54AFD314" wp14:editId="176B080D">
            <wp:extent cx="4980305" cy="897301"/>
            <wp:effectExtent l="0" t="0" r="0" b="0"/>
            <wp:docPr id="100427929" name="Imagen 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929" name="Imagen 9" descr="Interfaz de usuario gráfica, Aplicación&#10;&#10;El contenido generado por IA puede ser incorrecto."/>
                    <pic:cNvPicPr>
                      <a:picLocks noChangeAspect="1" noChangeArrowheads="1"/>
                    </pic:cNvPicPr>
                  </pic:nvPicPr>
                  <pic:blipFill>
                    <a:blip r:embed="rId11">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082186" cy="915657"/>
                    </a:xfrm>
                    <a:prstGeom prst="rect">
                      <a:avLst/>
                    </a:prstGeom>
                    <a:noFill/>
                    <a:ln>
                      <a:noFill/>
                    </a:ln>
                  </pic:spPr>
                </pic:pic>
              </a:graphicData>
            </a:graphic>
          </wp:inline>
        </w:drawing>
      </w:r>
    </w:p>
    <w:p w14:paraId="3F91D701" w14:textId="774A8716" w:rsidR="0020025C" w:rsidRDefault="00532B94" w:rsidP="0057753C">
      <w:pPr>
        <w:pStyle w:val="Descripcin"/>
        <w:jc w:val="both"/>
      </w:pPr>
      <w:bookmarkStart w:id="13" w:name="_Ref207521304"/>
      <w:r w:rsidRPr="00532B94">
        <w:rPr>
          <w:b/>
          <w:bCs/>
          <w:i w:val="0"/>
          <w:iCs w:val="0"/>
          <w:color w:val="auto"/>
          <w:sz w:val="22"/>
          <w:szCs w:val="22"/>
        </w:rPr>
        <w:t xml:space="preserve">Fig.  </w:t>
      </w:r>
      <w:r w:rsidRPr="00532B94">
        <w:rPr>
          <w:b/>
          <w:bCs/>
          <w:i w:val="0"/>
          <w:iCs w:val="0"/>
          <w:color w:val="auto"/>
          <w:sz w:val="22"/>
          <w:szCs w:val="22"/>
        </w:rPr>
        <w:fldChar w:fldCharType="begin"/>
      </w:r>
      <w:r w:rsidRPr="00532B94">
        <w:rPr>
          <w:b/>
          <w:bCs/>
          <w:i w:val="0"/>
          <w:iCs w:val="0"/>
          <w:color w:val="auto"/>
          <w:sz w:val="22"/>
          <w:szCs w:val="22"/>
        </w:rPr>
        <w:instrText xml:space="preserve"> SEQ Fig._ \* ARABIC </w:instrText>
      </w:r>
      <w:r w:rsidRPr="00532B94">
        <w:rPr>
          <w:b/>
          <w:bCs/>
          <w:i w:val="0"/>
          <w:iCs w:val="0"/>
          <w:color w:val="auto"/>
          <w:sz w:val="22"/>
          <w:szCs w:val="22"/>
        </w:rPr>
        <w:fldChar w:fldCharType="separate"/>
      </w:r>
      <w:r w:rsidR="00C47A4A">
        <w:rPr>
          <w:b/>
          <w:bCs/>
          <w:i w:val="0"/>
          <w:iCs w:val="0"/>
          <w:noProof/>
          <w:color w:val="auto"/>
          <w:sz w:val="22"/>
          <w:szCs w:val="22"/>
        </w:rPr>
        <w:t>2</w:t>
      </w:r>
      <w:r w:rsidRPr="00532B94">
        <w:rPr>
          <w:b/>
          <w:bCs/>
          <w:i w:val="0"/>
          <w:iCs w:val="0"/>
          <w:color w:val="auto"/>
          <w:sz w:val="22"/>
          <w:szCs w:val="22"/>
        </w:rPr>
        <w:fldChar w:fldCharType="end"/>
      </w:r>
      <w:bookmarkEnd w:id="13"/>
      <w:r w:rsidRPr="00532B94">
        <w:rPr>
          <w:b/>
          <w:bCs/>
          <w:i w:val="0"/>
          <w:iCs w:val="0"/>
          <w:color w:val="auto"/>
          <w:sz w:val="22"/>
          <w:szCs w:val="22"/>
        </w:rPr>
        <w:t>.</w:t>
      </w:r>
      <w:r>
        <w:t xml:space="preserve"> </w:t>
      </w:r>
      <w:r w:rsidRPr="00B865D2">
        <w:rPr>
          <w:i w:val="0"/>
          <w:iCs w:val="0"/>
          <w:color w:val="auto"/>
          <w:sz w:val="22"/>
          <w:szCs w:val="22"/>
        </w:rPr>
        <w:t xml:space="preserve">Main menu bar of </w:t>
      </w:r>
      <w:proofErr w:type="spellStart"/>
      <w:r w:rsidRPr="00B865D2">
        <w:rPr>
          <w:i w:val="0"/>
          <w:iCs w:val="0"/>
          <w:color w:val="auto"/>
          <w:sz w:val="22"/>
          <w:szCs w:val="22"/>
        </w:rPr>
        <w:t>HoloBio</w:t>
      </w:r>
      <w:proofErr w:type="spellEnd"/>
      <w:r w:rsidRPr="00B865D2">
        <w:rPr>
          <w:i w:val="0"/>
          <w:iCs w:val="0"/>
          <w:color w:val="auto"/>
          <w:sz w:val="22"/>
          <w:szCs w:val="22"/>
        </w:rPr>
        <w:t xml:space="preserve"> with available tools and configuration options.</w:t>
      </w:r>
    </w:p>
    <w:p w14:paraId="6BE2469B" w14:textId="77777777" w:rsidR="003F6ED2" w:rsidRDefault="003F6ED2" w:rsidP="003F6ED2">
      <w:pPr>
        <w:spacing w:after="0" w:line="240" w:lineRule="auto"/>
        <w:jc w:val="center"/>
      </w:pPr>
    </w:p>
    <w:p w14:paraId="535685AF" w14:textId="77777777" w:rsidR="003F6ED2" w:rsidRDefault="003F6ED2" w:rsidP="003F6ED2">
      <w:pPr>
        <w:spacing w:after="0" w:line="240" w:lineRule="auto"/>
        <w:jc w:val="center"/>
      </w:pPr>
    </w:p>
    <w:p w14:paraId="20D5745B" w14:textId="77777777" w:rsidR="005C108A" w:rsidRPr="00EC119B" w:rsidRDefault="005C108A" w:rsidP="003F6ED2">
      <w:pPr>
        <w:spacing w:after="0" w:line="240" w:lineRule="auto"/>
        <w:jc w:val="center"/>
      </w:pPr>
    </w:p>
    <w:p w14:paraId="46670F79" w14:textId="1F76AB63" w:rsidR="00081C91" w:rsidRPr="00EC119B" w:rsidRDefault="00081C91" w:rsidP="00081C91">
      <w:pPr>
        <w:spacing w:after="0" w:line="240" w:lineRule="auto"/>
        <w:jc w:val="both"/>
        <w:rPr>
          <w:b/>
          <w:bCs/>
        </w:rPr>
      </w:pPr>
      <w:r w:rsidRPr="00EC119B">
        <w:rPr>
          <w:b/>
          <w:bCs/>
        </w:rPr>
        <w:t>3.2 Visualization Panel</w:t>
      </w:r>
    </w:p>
    <w:p w14:paraId="2606A26D" w14:textId="5BCC140F" w:rsidR="003B3404" w:rsidRPr="003B3404" w:rsidRDefault="003B3404" w:rsidP="003B3404">
      <w:pPr>
        <w:tabs>
          <w:tab w:val="left" w:pos="2110"/>
        </w:tabs>
        <w:spacing w:after="0" w:line="240" w:lineRule="auto"/>
        <w:jc w:val="both"/>
      </w:pPr>
      <w:r w:rsidRPr="003B3404">
        <w:t xml:space="preserve">The Visualization Panel is the central display area of </w:t>
      </w:r>
      <w:proofErr w:type="spellStart"/>
      <w:r w:rsidRPr="003B3404">
        <w:rPr>
          <w:b/>
          <w:bCs/>
        </w:rPr>
        <w:t>HoloBio</w:t>
      </w:r>
      <w:proofErr w:type="spellEnd"/>
      <w:r w:rsidRPr="003B3404">
        <w:t xml:space="preserve">, present in all processing modes </w:t>
      </w:r>
      <w:r w:rsidR="00532B94">
        <w:fldChar w:fldCharType="begin"/>
      </w:r>
      <w:r w:rsidR="00532B94">
        <w:instrText xml:space="preserve"> REF _Ref207521368 \h </w:instrText>
      </w:r>
      <w:r w:rsidR="00532B94">
        <w:fldChar w:fldCharType="separate"/>
      </w:r>
      <w:r w:rsidR="00532B94" w:rsidRPr="00532B94">
        <w:rPr>
          <w:b/>
          <w:bCs/>
          <w:sz w:val="22"/>
          <w:szCs w:val="22"/>
        </w:rPr>
        <w:t>Fig.  3</w:t>
      </w:r>
      <w:r w:rsidR="00532B94">
        <w:fldChar w:fldCharType="end"/>
      </w:r>
      <w:r w:rsidRPr="003B3404">
        <w:t>. It is divided into two main windows that allow users to inspect the input hologram and its numerical reconstruction side by side.</w:t>
      </w:r>
    </w:p>
    <w:p w14:paraId="6791F401" w14:textId="6E544B34" w:rsidR="003B3404" w:rsidRPr="003B3404" w:rsidRDefault="003B3404" w:rsidP="003B3404">
      <w:pPr>
        <w:numPr>
          <w:ilvl w:val="0"/>
          <w:numId w:val="61"/>
        </w:numPr>
        <w:tabs>
          <w:tab w:val="left" w:pos="2110"/>
        </w:tabs>
        <w:spacing w:after="0" w:line="240" w:lineRule="auto"/>
        <w:jc w:val="both"/>
      </w:pPr>
      <w:r w:rsidRPr="003B3404">
        <w:rPr>
          <w:b/>
          <w:bCs/>
        </w:rPr>
        <w:lastRenderedPageBreak/>
        <w:t>Hologram / Fourier Transform Window (1):</w:t>
      </w:r>
      <w:r w:rsidRPr="003B3404">
        <w:t xml:space="preserve"> Located on the left side, this window displays either the original hologram or its Fourier transform, depending on the selected option. A zoom control is available for detailed inspection of </w:t>
      </w:r>
      <w:r>
        <w:t>images.</w:t>
      </w:r>
    </w:p>
    <w:p w14:paraId="654AC458" w14:textId="77777777" w:rsidR="003B3404" w:rsidRPr="003B3404" w:rsidRDefault="003B3404" w:rsidP="003B3404">
      <w:pPr>
        <w:numPr>
          <w:ilvl w:val="0"/>
          <w:numId w:val="61"/>
        </w:numPr>
        <w:tabs>
          <w:tab w:val="left" w:pos="2110"/>
        </w:tabs>
        <w:spacing w:after="0" w:line="240" w:lineRule="auto"/>
        <w:jc w:val="both"/>
      </w:pPr>
      <w:r w:rsidRPr="003B3404">
        <w:rPr>
          <w:b/>
          <w:bCs/>
        </w:rPr>
        <w:t xml:space="preserve">Reconstruction Window (2): </w:t>
      </w:r>
      <w:r w:rsidRPr="003B3404">
        <w:t>Located on the right side, this window presents the numerical reconstruction of the hologram, which can be displayed either as a Phase Reconstruction or an Amplitude Reconstruction. A zoom control is also available to facilitate the evaluation of specific regions of interest.</w:t>
      </w:r>
    </w:p>
    <w:p w14:paraId="58314DC2" w14:textId="77777777" w:rsidR="003B3404" w:rsidRDefault="003B3404" w:rsidP="003B3404">
      <w:pPr>
        <w:tabs>
          <w:tab w:val="left" w:pos="2110"/>
        </w:tabs>
        <w:spacing w:after="0" w:line="240" w:lineRule="auto"/>
        <w:jc w:val="both"/>
      </w:pPr>
    </w:p>
    <w:p w14:paraId="005B5916" w14:textId="32D60958" w:rsidR="003B3404" w:rsidRPr="003B3404" w:rsidRDefault="003B3404" w:rsidP="003B3404">
      <w:pPr>
        <w:tabs>
          <w:tab w:val="left" w:pos="2110"/>
        </w:tabs>
        <w:spacing w:after="0" w:line="240" w:lineRule="auto"/>
        <w:jc w:val="both"/>
      </w:pPr>
      <w:r w:rsidRPr="003B3404">
        <w:t>Together, these two windows provide a synchronized workspace for comparing raw holographic data with its reconstructed representations, ensuring efficient analysis and interpretation.</w:t>
      </w:r>
    </w:p>
    <w:p w14:paraId="703EA474" w14:textId="3C80268D" w:rsidR="00081C91" w:rsidRDefault="003B3404" w:rsidP="003B3404">
      <w:pPr>
        <w:tabs>
          <w:tab w:val="left" w:pos="2110"/>
        </w:tabs>
        <w:spacing w:after="0" w:line="240" w:lineRule="auto"/>
        <w:jc w:val="both"/>
        <w:rPr>
          <w:b/>
          <w:bCs/>
        </w:rPr>
      </w:pPr>
      <w:r>
        <w:rPr>
          <w:b/>
          <w:bCs/>
        </w:rPr>
        <w:tab/>
      </w:r>
    </w:p>
    <w:p w14:paraId="77F730E1" w14:textId="77777777" w:rsidR="00532B94" w:rsidRDefault="003B3404" w:rsidP="00532B94">
      <w:pPr>
        <w:keepNext/>
        <w:tabs>
          <w:tab w:val="left" w:pos="2110"/>
        </w:tabs>
        <w:spacing w:after="0" w:line="240" w:lineRule="auto"/>
        <w:jc w:val="center"/>
      </w:pPr>
      <w:r>
        <w:rPr>
          <w:noProof/>
        </w:rPr>
        <w:drawing>
          <wp:inline distT="0" distB="0" distL="0" distR="0" wp14:anchorId="331993E6" wp14:editId="05483C17">
            <wp:extent cx="4407376" cy="2825750"/>
            <wp:effectExtent l="0" t="0" r="0" b="0"/>
            <wp:docPr id="1599972549" name="Imagen 1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72549" name="Imagen 14" descr="Interfaz de usuario gráfica, Texto, Aplicación&#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1348" cy="2828297"/>
                    </a:xfrm>
                    <a:prstGeom prst="rect">
                      <a:avLst/>
                    </a:prstGeom>
                    <a:noFill/>
                    <a:ln>
                      <a:noFill/>
                    </a:ln>
                  </pic:spPr>
                </pic:pic>
              </a:graphicData>
            </a:graphic>
          </wp:inline>
        </w:drawing>
      </w:r>
    </w:p>
    <w:p w14:paraId="419C615F" w14:textId="49043A9C" w:rsidR="00532B94" w:rsidRDefault="00532B94" w:rsidP="0057753C">
      <w:pPr>
        <w:tabs>
          <w:tab w:val="left" w:pos="2110"/>
        </w:tabs>
        <w:spacing w:after="0" w:line="240" w:lineRule="auto"/>
        <w:jc w:val="both"/>
        <w:rPr>
          <w:b/>
          <w:bCs/>
        </w:rPr>
      </w:pPr>
      <w:bookmarkStart w:id="14" w:name="_Ref207521368"/>
      <w:r w:rsidRPr="00532B94">
        <w:rPr>
          <w:b/>
          <w:bCs/>
          <w:sz w:val="22"/>
          <w:szCs w:val="22"/>
        </w:rPr>
        <w:t xml:space="preserve">Fig.  </w:t>
      </w:r>
      <w:r w:rsidRPr="00532B94">
        <w:rPr>
          <w:b/>
          <w:bCs/>
          <w:sz w:val="22"/>
          <w:szCs w:val="22"/>
        </w:rPr>
        <w:fldChar w:fldCharType="begin"/>
      </w:r>
      <w:r w:rsidRPr="00532B94">
        <w:rPr>
          <w:b/>
          <w:bCs/>
          <w:sz w:val="22"/>
          <w:szCs w:val="22"/>
        </w:rPr>
        <w:instrText xml:space="preserve"> SEQ Fig._ \* ARABIC </w:instrText>
      </w:r>
      <w:r w:rsidRPr="00532B94">
        <w:rPr>
          <w:b/>
          <w:bCs/>
          <w:sz w:val="22"/>
          <w:szCs w:val="22"/>
        </w:rPr>
        <w:fldChar w:fldCharType="separate"/>
      </w:r>
      <w:r w:rsidR="00C47A4A">
        <w:rPr>
          <w:b/>
          <w:bCs/>
          <w:noProof/>
          <w:sz w:val="22"/>
          <w:szCs w:val="22"/>
        </w:rPr>
        <w:t>3</w:t>
      </w:r>
      <w:r w:rsidRPr="00532B94">
        <w:rPr>
          <w:b/>
          <w:bCs/>
          <w:sz w:val="22"/>
          <w:szCs w:val="22"/>
        </w:rPr>
        <w:fldChar w:fldCharType="end"/>
      </w:r>
      <w:bookmarkEnd w:id="14"/>
      <w:r w:rsidRPr="00532B94">
        <w:rPr>
          <w:b/>
          <w:bCs/>
          <w:sz w:val="22"/>
          <w:szCs w:val="22"/>
        </w:rPr>
        <w:t>.</w:t>
      </w:r>
      <w:r>
        <w:t xml:space="preserve"> </w:t>
      </w:r>
      <w:r w:rsidRPr="00A22BEB">
        <w:rPr>
          <w:sz w:val="22"/>
          <w:szCs w:val="22"/>
        </w:rPr>
        <w:t xml:space="preserve">Visualization panel of </w:t>
      </w:r>
      <w:proofErr w:type="spellStart"/>
      <w:r w:rsidRPr="00A22BEB">
        <w:rPr>
          <w:sz w:val="22"/>
          <w:szCs w:val="22"/>
        </w:rPr>
        <w:t>HoloBio</w:t>
      </w:r>
      <w:proofErr w:type="spellEnd"/>
      <w:r w:rsidRPr="00A22BEB">
        <w:rPr>
          <w:sz w:val="22"/>
          <w:szCs w:val="22"/>
        </w:rPr>
        <w:t xml:space="preserve"> showing (1) the hologram/Fourier transform display and (2) the phase or amplitude reconstruction display.</w:t>
      </w:r>
    </w:p>
    <w:p w14:paraId="0F3553E6" w14:textId="2750530E" w:rsidR="00344842" w:rsidRDefault="00344842" w:rsidP="00532B94">
      <w:pPr>
        <w:pStyle w:val="Descripcin"/>
        <w:jc w:val="center"/>
      </w:pPr>
    </w:p>
    <w:p w14:paraId="1CFB2093" w14:textId="62AF6F5C" w:rsidR="003B3404" w:rsidRDefault="003B3404" w:rsidP="003B3404">
      <w:pPr>
        <w:tabs>
          <w:tab w:val="left" w:pos="2110"/>
        </w:tabs>
        <w:spacing w:after="0" w:line="240" w:lineRule="auto"/>
        <w:jc w:val="center"/>
        <w:rPr>
          <w:b/>
          <w:bCs/>
        </w:rPr>
      </w:pPr>
    </w:p>
    <w:p w14:paraId="1D538A28" w14:textId="77777777" w:rsidR="007863BD" w:rsidRPr="00EC119B" w:rsidRDefault="007863BD" w:rsidP="007863BD">
      <w:pPr>
        <w:spacing w:after="0" w:line="240" w:lineRule="auto"/>
        <w:jc w:val="both"/>
        <w:rPr>
          <w:b/>
          <w:bCs/>
        </w:rPr>
      </w:pPr>
    </w:p>
    <w:p w14:paraId="623B7132" w14:textId="77777777" w:rsidR="007863BD" w:rsidRPr="00EC119B" w:rsidRDefault="007863BD" w:rsidP="007863BD">
      <w:pPr>
        <w:spacing w:after="0" w:line="240" w:lineRule="auto"/>
        <w:jc w:val="both"/>
        <w:rPr>
          <w:b/>
          <w:bCs/>
        </w:rPr>
      </w:pPr>
    </w:p>
    <w:p w14:paraId="4CA19A9B" w14:textId="77777777" w:rsidR="007863BD" w:rsidRPr="00EC119B" w:rsidRDefault="007863BD" w:rsidP="007863BD">
      <w:pPr>
        <w:spacing w:after="0" w:line="240" w:lineRule="auto"/>
        <w:jc w:val="both"/>
        <w:rPr>
          <w:b/>
          <w:bCs/>
        </w:rPr>
      </w:pPr>
    </w:p>
    <w:p w14:paraId="2E8A3D01" w14:textId="6B6EAFE8" w:rsidR="00001472" w:rsidRPr="00EC119B" w:rsidRDefault="00001472" w:rsidP="003B3404">
      <w:pPr>
        <w:spacing w:after="0" w:line="240" w:lineRule="auto"/>
        <w:jc w:val="center"/>
      </w:pPr>
    </w:p>
    <w:p w14:paraId="7A0A19EE" w14:textId="77777777" w:rsidR="00001472" w:rsidRPr="00EC119B" w:rsidRDefault="00001472" w:rsidP="00F073C5">
      <w:pPr>
        <w:spacing w:after="0" w:line="240" w:lineRule="auto"/>
        <w:jc w:val="both"/>
      </w:pPr>
    </w:p>
    <w:p w14:paraId="20702595" w14:textId="77777777" w:rsidR="00001472" w:rsidRPr="00EC119B" w:rsidRDefault="00001472" w:rsidP="00F073C5">
      <w:pPr>
        <w:spacing w:after="0" w:line="240" w:lineRule="auto"/>
        <w:jc w:val="both"/>
      </w:pPr>
    </w:p>
    <w:p w14:paraId="09879580" w14:textId="77777777" w:rsidR="00001472" w:rsidRPr="00EC119B" w:rsidRDefault="00001472" w:rsidP="00F073C5">
      <w:pPr>
        <w:spacing w:after="0" w:line="240" w:lineRule="auto"/>
        <w:jc w:val="both"/>
      </w:pPr>
    </w:p>
    <w:p w14:paraId="7062C556" w14:textId="77777777" w:rsidR="00001472" w:rsidRPr="00EC119B" w:rsidRDefault="00001472" w:rsidP="00F073C5">
      <w:pPr>
        <w:spacing w:after="0" w:line="240" w:lineRule="auto"/>
        <w:jc w:val="both"/>
      </w:pPr>
    </w:p>
    <w:p w14:paraId="6B7AB618" w14:textId="77777777" w:rsidR="00001472" w:rsidRPr="00EC119B" w:rsidRDefault="00001472" w:rsidP="00F073C5">
      <w:pPr>
        <w:spacing w:after="0" w:line="240" w:lineRule="auto"/>
        <w:jc w:val="both"/>
      </w:pPr>
    </w:p>
    <w:p w14:paraId="2B89F88D" w14:textId="77777777" w:rsidR="00001472" w:rsidRPr="00EC119B" w:rsidRDefault="00001472" w:rsidP="00F073C5">
      <w:pPr>
        <w:spacing w:after="0" w:line="240" w:lineRule="auto"/>
        <w:jc w:val="both"/>
      </w:pPr>
    </w:p>
    <w:p w14:paraId="121B60C2" w14:textId="77777777" w:rsidR="00001472" w:rsidRPr="00EC119B" w:rsidRDefault="00001472" w:rsidP="00F073C5">
      <w:pPr>
        <w:spacing w:after="0" w:line="240" w:lineRule="auto"/>
        <w:jc w:val="both"/>
      </w:pPr>
    </w:p>
    <w:p w14:paraId="3C98152E" w14:textId="77777777" w:rsidR="00001472" w:rsidRDefault="00001472" w:rsidP="00F073C5">
      <w:pPr>
        <w:spacing w:after="0" w:line="240" w:lineRule="auto"/>
        <w:jc w:val="both"/>
      </w:pPr>
    </w:p>
    <w:p w14:paraId="37C2BA53" w14:textId="77777777" w:rsidR="00A22BEB" w:rsidRPr="00EC119B" w:rsidRDefault="00A22BEB" w:rsidP="00F073C5">
      <w:pPr>
        <w:spacing w:after="0" w:line="240" w:lineRule="auto"/>
        <w:jc w:val="both"/>
      </w:pPr>
    </w:p>
    <w:p w14:paraId="4497F67A" w14:textId="20372D27" w:rsidR="00B00DC4" w:rsidRPr="00EC119B" w:rsidRDefault="00081C91" w:rsidP="00B865D2">
      <w:pPr>
        <w:pStyle w:val="Prrafodelista"/>
        <w:numPr>
          <w:ilvl w:val="0"/>
          <w:numId w:val="77"/>
        </w:numPr>
        <w:spacing w:after="0" w:line="240" w:lineRule="auto"/>
        <w:jc w:val="both"/>
        <w:rPr>
          <w:b/>
          <w:bCs/>
        </w:rPr>
      </w:pPr>
      <w:r w:rsidRPr="00EC119B">
        <w:rPr>
          <w:b/>
          <w:bCs/>
        </w:rPr>
        <w:t>O</w:t>
      </w:r>
      <w:r w:rsidR="00B00DC4" w:rsidRPr="00EC119B">
        <w:rPr>
          <w:b/>
          <w:bCs/>
        </w:rPr>
        <w:t>ffline Hologram Processing</w:t>
      </w:r>
    </w:p>
    <w:p w14:paraId="6C9B6323" w14:textId="77777777" w:rsidR="00081C91" w:rsidRPr="00EC119B" w:rsidRDefault="00081C91" w:rsidP="00081C91">
      <w:pPr>
        <w:pStyle w:val="Prrafodelista"/>
        <w:spacing w:after="0" w:line="240" w:lineRule="auto"/>
        <w:ind w:left="360"/>
        <w:jc w:val="both"/>
        <w:rPr>
          <w:b/>
          <w:bCs/>
        </w:rPr>
      </w:pPr>
    </w:p>
    <w:p w14:paraId="44030A7A" w14:textId="77777777" w:rsidR="00A22BEB" w:rsidRDefault="00081C91" w:rsidP="00A22BEB">
      <w:pPr>
        <w:pStyle w:val="Prrafodelista"/>
        <w:numPr>
          <w:ilvl w:val="1"/>
          <w:numId w:val="80"/>
        </w:numPr>
        <w:spacing w:after="0" w:line="240" w:lineRule="auto"/>
        <w:jc w:val="both"/>
        <w:rPr>
          <w:b/>
          <w:bCs/>
        </w:rPr>
      </w:pPr>
      <w:r w:rsidRPr="00A22BEB">
        <w:rPr>
          <w:b/>
          <w:bCs/>
        </w:rPr>
        <w:t>Offline DHM</w:t>
      </w:r>
    </w:p>
    <w:p w14:paraId="11D5E8B1" w14:textId="77777777" w:rsidR="00A22BEB" w:rsidRDefault="00A22BEB" w:rsidP="00A22BEB">
      <w:pPr>
        <w:spacing w:after="0" w:line="240" w:lineRule="auto"/>
        <w:jc w:val="both"/>
        <w:rPr>
          <w:b/>
          <w:bCs/>
        </w:rPr>
      </w:pPr>
    </w:p>
    <w:p w14:paraId="63E45E00" w14:textId="597DF5AD" w:rsidR="001F3064" w:rsidRPr="00EC119B" w:rsidRDefault="001F3064" w:rsidP="00B531F8">
      <w:pPr>
        <w:spacing w:after="0" w:line="240" w:lineRule="auto"/>
        <w:jc w:val="both"/>
        <w:rPr>
          <w:sz w:val="22"/>
          <w:szCs w:val="22"/>
        </w:rPr>
      </w:pPr>
      <w:r w:rsidRPr="00EC119B">
        <w:rPr>
          <w:sz w:val="22"/>
          <w:szCs w:val="22"/>
        </w:rPr>
        <w:t>Selecting the Offline DHM option in the Main Menu opens the interface shown in</w:t>
      </w:r>
      <w:r w:rsidR="00784BE4">
        <w:rPr>
          <w:sz w:val="22"/>
          <w:szCs w:val="22"/>
        </w:rPr>
        <w:t xml:space="preserve"> </w:t>
      </w:r>
      <w:r w:rsidR="00784BE4" w:rsidRPr="00784BE4">
        <w:rPr>
          <w:sz w:val="22"/>
          <w:szCs w:val="22"/>
        </w:rPr>
        <w:fldChar w:fldCharType="begin"/>
      </w:r>
      <w:r w:rsidR="00784BE4" w:rsidRPr="00784BE4">
        <w:rPr>
          <w:sz w:val="22"/>
          <w:szCs w:val="22"/>
        </w:rPr>
        <w:instrText xml:space="preserve"> REF _Ref207521462 \h  \* MERGEFORMAT </w:instrText>
      </w:r>
      <w:r w:rsidR="00784BE4" w:rsidRPr="00784BE4">
        <w:rPr>
          <w:sz w:val="22"/>
          <w:szCs w:val="22"/>
        </w:rPr>
      </w:r>
      <w:r w:rsidR="00784BE4" w:rsidRPr="00784BE4">
        <w:rPr>
          <w:sz w:val="22"/>
          <w:szCs w:val="22"/>
        </w:rPr>
        <w:fldChar w:fldCharType="separate"/>
      </w:r>
      <w:r w:rsidR="00784BE4" w:rsidRPr="00784BE4">
        <w:rPr>
          <w:b/>
          <w:bCs/>
          <w:sz w:val="22"/>
          <w:szCs w:val="22"/>
        </w:rPr>
        <w:t>Fig.  4</w:t>
      </w:r>
      <w:r w:rsidR="00784BE4" w:rsidRPr="00784BE4">
        <w:rPr>
          <w:sz w:val="22"/>
          <w:szCs w:val="22"/>
        </w:rPr>
        <w:fldChar w:fldCharType="end"/>
      </w:r>
      <w:r w:rsidRPr="00D031C6">
        <w:rPr>
          <w:sz w:val="22"/>
          <w:szCs w:val="22"/>
        </w:rPr>
        <w:t>.</w:t>
      </w:r>
      <w:r w:rsidRPr="00EC119B">
        <w:rPr>
          <w:sz w:val="22"/>
          <w:szCs w:val="22"/>
        </w:rPr>
        <w:t xml:space="preserve"> This workspace is organized into three main components to facilitate hologram reconstruction and analysis workflows.</w:t>
      </w:r>
    </w:p>
    <w:p w14:paraId="4AF71E1C" w14:textId="791E5ECD" w:rsidR="001F3064" w:rsidRPr="00EC119B" w:rsidRDefault="001F3064" w:rsidP="001F3064">
      <w:pPr>
        <w:numPr>
          <w:ilvl w:val="0"/>
          <w:numId w:val="38"/>
        </w:numPr>
        <w:spacing w:after="0" w:line="240" w:lineRule="auto"/>
        <w:jc w:val="both"/>
        <w:rPr>
          <w:sz w:val="22"/>
          <w:szCs w:val="22"/>
        </w:rPr>
      </w:pPr>
      <w:r w:rsidRPr="00EC119B">
        <w:rPr>
          <w:b/>
          <w:bCs/>
          <w:sz w:val="22"/>
          <w:szCs w:val="22"/>
        </w:rPr>
        <w:t>Main Control Panel (1)</w:t>
      </w:r>
      <w:r w:rsidRPr="00EC119B">
        <w:rPr>
          <w:sz w:val="22"/>
          <w:szCs w:val="22"/>
        </w:rPr>
        <w:t>: Located at the top of the interface, this panel contains the primary operational controls. It includes buttons for loading and saving datasets, accessing additional tool panels (Tools), returning to the main menu or home screen, and switching between available interface themes.</w:t>
      </w:r>
      <w:r w:rsidR="00640576">
        <w:rPr>
          <w:sz w:val="22"/>
          <w:szCs w:val="22"/>
        </w:rPr>
        <w:t xml:space="preserve"> </w:t>
      </w:r>
      <w:r w:rsidR="00640576" w:rsidRPr="001449EE">
        <w:rPr>
          <w:sz w:val="22"/>
          <w:szCs w:val="22"/>
        </w:rPr>
        <w:t xml:space="preserve">For more details about its function, refer to the </w:t>
      </w:r>
      <w:r w:rsidR="00640576" w:rsidRPr="001449EE">
        <w:rPr>
          <w:b/>
          <w:bCs/>
          <w:i/>
          <w:iCs/>
          <w:sz w:val="22"/>
          <w:szCs w:val="22"/>
        </w:rPr>
        <w:t>Common Interface Components</w:t>
      </w:r>
      <w:r w:rsidR="00640576" w:rsidRPr="001449EE">
        <w:rPr>
          <w:b/>
          <w:bCs/>
          <w:sz w:val="22"/>
          <w:szCs w:val="22"/>
        </w:rPr>
        <w:t xml:space="preserve"> </w:t>
      </w:r>
      <w:r w:rsidR="00640576" w:rsidRPr="001449EE">
        <w:rPr>
          <w:sz w:val="22"/>
          <w:szCs w:val="22"/>
        </w:rPr>
        <w:t>section.</w:t>
      </w:r>
    </w:p>
    <w:p w14:paraId="054AF889" w14:textId="77777777" w:rsidR="001F3064" w:rsidRPr="00EC119B" w:rsidRDefault="001F3064" w:rsidP="001F3064">
      <w:pPr>
        <w:numPr>
          <w:ilvl w:val="0"/>
          <w:numId w:val="38"/>
        </w:numPr>
        <w:spacing w:after="0" w:line="240" w:lineRule="auto"/>
        <w:jc w:val="both"/>
        <w:rPr>
          <w:sz w:val="22"/>
          <w:szCs w:val="22"/>
        </w:rPr>
      </w:pPr>
      <w:r w:rsidRPr="00EC119B">
        <w:rPr>
          <w:b/>
          <w:bCs/>
          <w:sz w:val="22"/>
          <w:szCs w:val="22"/>
        </w:rPr>
        <w:t>Processing Methods Panel (2):</w:t>
      </w:r>
      <w:r w:rsidRPr="00EC119B">
        <w:rPr>
          <w:sz w:val="22"/>
          <w:szCs w:val="22"/>
        </w:rPr>
        <w:t xml:space="preserve"> Positioned on the left side of the window, this panel lists the available DHM processing methods: Phase Shifting, Phase Compensation, and Numerical Propagation. Selecting a method updates the control panel to display the corresponding parameters and tools relevant to the chosen process.</w:t>
      </w:r>
    </w:p>
    <w:p w14:paraId="282D4383" w14:textId="453727BF" w:rsidR="001F3064" w:rsidRPr="00EC119B" w:rsidRDefault="001F3064" w:rsidP="001F3064">
      <w:pPr>
        <w:numPr>
          <w:ilvl w:val="0"/>
          <w:numId w:val="38"/>
        </w:numPr>
        <w:spacing w:after="0" w:line="240" w:lineRule="auto"/>
        <w:jc w:val="both"/>
        <w:rPr>
          <w:sz w:val="22"/>
          <w:szCs w:val="22"/>
        </w:rPr>
      </w:pPr>
      <w:r w:rsidRPr="00EC119B">
        <w:rPr>
          <w:b/>
          <w:bCs/>
          <w:sz w:val="22"/>
          <w:szCs w:val="22"/>
        </w:rPr>
        <w:t>Visualization Panel (3):</w:t>
      </w:r>
      <w:r w:rsidRPr="00EC119B">
        <w:rPr>
          <w:sz w:val="22"/>
          <w:szCs w:val="22"/>
        </w:rPr>
        <w:t xml:space="preserve"> Occupying the central and right sections of the interface, this panel provides the main display area for holographic data. It supports the visualization of the original </w:t>
      </w:r>
      <w:r w:rsidR="00BE3158" w:rsidRPr="00EC119B">
        <w:rPr>
          <w:sz w:val="22"/>
          <w:szCs w:val="22"/>
        </w:rPr>
        <w:t>hologram,</w:t>
      </w:r>
      <w:r w:rsidRPr="00EC119B">
        <w:rPr>
          <w:sz w:val="22"/>
          <w:szCs w:val="22"/>
        </w:rPr>
        <w:t xml:space="preserve"> or its Fourier transform on the left side, and either amplitude or phase reconstructions on the right side. </w:t>
      </w:r>
      <w:r w:rsidR="00640576" w:rsidRPr="001449EE">
        <w:rPr>
          <w:sz w:val="22"/>
          <w:szCs w:val="22"/>
        </w:rPr>
        <w:t xml:space="preserve">For more details about its function, refer to the </w:t>
      </w:r>
      <w:r w:rsidR="00640576" w:rsidRPr="001449EE">
        <w:rPr>
          <w:b/>
          <w:bCs/>
          <w:i/>
          <w:iCs/>
          <w:sz w:val="22"/>
          <w:szCs w:val="22"/>
        </w:rPr>
        <w:t>Common Interface Components</w:t>
      </w:r>
      <w:r w:rsidR="00640576" w:rsidRPr="001449EE">
        <w:rPr>
          <w:b/>
          <w:bCs/>
          <w:sz w:val="22"/>
          <w:szCs w:val="22"/>
        </w:rPr>
        <w:t xml:space="preserve"> </w:t>
      </w:r>
      <w:r w:rsidR="00640576" w:rsidRPr="001449EE">
        <w:rPr>
          <w:sz w:val="22"/>
          <w:szCs w:val="22"/>
        </w:rPr>
        <w:t>section.</w:t>
      </w:r>
    </w:p>
    <w:p w14:paraId="6B83C4B7" w14:textId="77777777" w:rsidR="001F3064" w:rsidRPr="00EC119B" w:rsidRDefault="001F3064" w:rsidP="001F3064">
      <w:pPr>
        <w:spacing w:after="0" w:line="240" w:lineRule="auto"/>
        <w:jc w:val="both"/>
        <w:rPr>
          <w:b/>
          <w:bCs/>
        </w:rPr>
      </w:pPr>
    </w:p>
    <w:p w14:paraId="17572CC7" w14:textId="77777777" w:rsidR="00784BE4" w:rsidRDefault="001F3064" w:rsidP="00784BE4">
      <w:pPr>
        <w:keepNext/>
        <w:spacing w:after="0" w:line="240" w:lineRule="auto"/>
        <w:jc w:val="center"/>
      </w:pPr>
      <w:r w:rsidRPr="00EC119B">
        <w:rPr>
          <w:noProof/>
        </w:rPr>
        <w:drawing>
          <wp:inline distT="0" distB="0" distL="0" distR="0" wp14:anchorId="2A4FD0A6" wp14:editId="00FC61CC">
            <wp:extent cx="5653593" cy="2857500"/>
            <wp:effectExtent l="0" t="0" r="4445" b="0"/>
            <wp:docPr id="3804975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7564" name="Picture 4"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795" cy="2912694"/>
                    </a:xfrm>
                    <a:prstGeom prst="rect">
                      <a:avLst/>
                    </a:prstGeom>
                    <a:noFill/>
                    <a:ln>
                      <a:noFill/>
                    </a:ln>
                  </pic:spPr>
                </pic:pic>
              </a:graphicData>
            </a:graphic>
          </wp:inline>
        </w:drawing>
      </w:r>
    </w:p>
    <w:p w14:paraId="0BCCD070" w14:textId="327D23F7" w:rsidR="00BE3158" w:rsidRDefault="00784BE4" w:rsidP="0057753C">
      <w:pPr>
        <w:pStyle w:val="Descripcin"/>
        <w:jc w:val="both"/>
      </w:pPr>
      <w:bookmarkStart w:id="15" w:name="_Ref207521462"/>
      <w:r w:rsidRPr="00784BE4">
        <w:rPr>
          <w:b/>
          <w:bCs/>
          <w:i w:val="0"/>
          <w:iCs w:val="0"/>
          <w:color w:val="auto"/>
          <w:sz w:val="22"/>
          <w:szCs w:val="22"/>
        </w:rPr>
        <w:t xml:space="preserve">Fig.  </w:t>
      </w:r>
      <w:r w:rsidRPr="00784BE4">
        <w:rPr>
          <w:b/>
          <w:bCs/>
          <w:i w:val="0"/>
          <w:iCs w:val="0"/>
          <w:color w:val="auto"/>
          <w:sz w:val="22"/>
          <w:szCs w:val="22"/>
        </w:rPr>
        <w:fldChar w:fldCharType="begin"/>
      </w:r>
      <w:r w:rsidRPr="00784BE4">
        <w:rPr>
          <w:b/>
          <w:bCs/>
          <w:i w:val="0"/>
          <w:iCs w:val="0"/>
          <w:color w:val="auto"/>
          <w:sz w:val="22"/>
          <w:szCs w:val="22"/>
        </w:rPr>
        <w:instrText xml:space="preserve"> SEQ Fig._ \* ARABIC </w:instrText>
      </w:r>
      <w:r w:rsidRPr="00784BE4">
        <w:rPr>
          <w:b/>
          <w:bCs/>
          <w:i w:val="0"/>
          <w:iCs w:val="0"/>
          <w:color w:val="auto"/>
          <w:sz w:val="22"/>
          <w:szCs w:val="22"/>
        </w:rPr>
        <w:fldChar w:fldCharType="separate"/>
      </w:r>
      <w:r w:rsidR="00C47A4A">
        <w:rPr>
          <w:b/>
          <w:bCs/>
          <w:i w:val="0"/>
          <w:iCs w:val="0"/>
          <w:noProof/>
          <w:color w:val="auto"/>
          <w:sz w:val="22"/>
          <w:szCs w:val="22"/>
        </w:rPr>
        <w:t>4</w:t>
      </w:r>
      <w:r w:rsidRPr="00784BE4">
        <w:rPr>
          <w:b/>
          <w:bCs/>
          <w:i w:val="0"/>
          <w:iCs w:val="0"/>
          <w:color w:val="auto"/>
          <w:sz w:val="22"/>
          <w:szCs w:val="22"/>
        </w:rPr>
        <w:fldChar w:fldCharType="end"/>
      </w:r>
      <w:bookmarkEnd w:id="15"/>
      <w:r>
        <w:t xml:space="preserve">. </w:t>
      </w:r>
      <w:proofErr w:type="spellStart"/>
      <w:r w:rsidRPr="00A22BEB">
        <w:rPr>
          <w:i w:val="0"/>
          <w:iCs w:val="0"/>
          <w:color w:val="auto"/>
          <w:sz w:val="22"/>
          <w:szCs w:val="22"/>
        </w:rPr>
        <w:t>HoloBio</w:t>
      </w:r>
      <w:proofErr w:type="spellEnd"/>
      <w:r w:rsidRPr="00A22BEB">
        <w:rPr>
          <w:i w:val="0"/>
          <w:iCs w:val="0"/>
          <w:color w:val="auto"/>
          <w:sz w:val="22"/>
          <w:szCs w:val="22"/>
        </w:rPr>
        <w:t xml:space="preserve"> offline DHM interface with (1) main control panel, (2) processing methods section, and (3) dual visualization panel.</w:t>
      </w:r>
    </w:p>
    <w:p w14:paraId="391E8F4D" w14:textId="099394EA" w:rsidR="001F3064" w:rsidRPr="00A22BEB" w:rsidRDefault="001F3064" w:rsidP="00A22BEB">
      <w:pPr>
        <w:pStyle w:val="Descripcin"/>
        <w:jc w:val="center"/>
        <w:rPr>
          <w:i w:val="0"/>
          <w:iCs w:val="0"/>
          <w:color w:val="auto"/>
          <w:sz w:val="22"/>
          <w:szCs w:val="22"/>
        </w:rPr>
      </w:pPr>
    </w:p>
    <w:p w14:paraId="6BE5092A" w14:textId="76D20258" w:rsidR="001F3064" w:rsidRPr="00EC119B" w:rsidDel="00EC05B0" w:rsidRDefault="001F3064" w:rsidP="00B531F8">
      <w:pPr>
        <w:spacing w:after="0" w:line="240" w:lineRule="auto"/>
        <w:jc w:val="both"/>
        <w:rPr>
          <w:del w:id="16" w:author="Sofia ObandoVasquez" w:date="2025-10-06T13:21:00Z" w16du:dateUtc="2025-10-06T17:21:00Z"/>
          <w:sz w:val="22"/>
          <w:szCs w:val="22"/>
        </w:rPr>
      </w:pPr>
      <w:r w:rsidRPr="00EC119B">
        <w:rPr>
          <w:sz w:val="22"/>
          <w:szCs w:val="22"/>
        </w:rPr>
        <w:t xml:space="preserve">In the </w:t>
      </w:r>
      <w:r w:rsidRPr="00EC119B">
        <w:rPr>
          <w:b/>
          <w:bCs/>
          <w:sz w:val="22"/>
          <w:szCs w:val="22"/>
        </w:rPr>
        <w:t>Offline DHM</w:t>
      </w:r>
      <w:r w:rsidRPr="00EC119B">
        <w:rPr>
          <w:sz w:val="22"/>
          <w:szCs w:val="22"/>
        </w:rPr>
        <w:t xml:space="preserve"> module, the </w:t>
      </w:r>
      <w:r w:rsidRPr="00EC119B">
        <w:rPr>
          <w:b/>
          <w:bCs/>
          <w:sz w:val="22"/>
          <w:szCs w:val="22"/>
        </w:rPr>
        <w:t>Processing Methods Panel</w:t>
      </w:r>
      <w:r w:rsidRPr="00EC119B">
        <w:rPr>
          <w:sz w:val="22"/>
          <w:szCs w:val="22"/>
        </w:rPr>
        <w:t xml:space="preserve"> (Panel 2) dynamically updates to display the controls and parameters relevant to the selected reconstruction method. The three </w:t>
      </w:r>
      <w:r w:rsidRPr="00EC119B">
        <w:rPr>
          <w:sz w:val="22"/>
          <w:szCs w:val="22"/>
        </w:rPr>
        <w:lastRenderedPageBreak/>
        <w:t xml:space="preserve">available methods, </w:t>
      </w:r>
      <w:r w:rsidRPr="00EC119B">
        <w:rPr>
          <w:i/>
          <w:iCs/>
          <w:sz w:val="22"/>
          <w:szCs w:val="22"/>
        </w:rPr>
        <w:t>Phase Compensation</w:t>
      </w:r>
      <w:r w:rsidRPr="00EC119B">
        <w:rPr>
          <w:sz w:val="22"/>
          <w:szCs w:val="22"/>
        </w:rPr>
        <w:t xml:space="preserve">, </w:t>
      </w:r>
      <w:r w:rsidRPr="00EC119B">
        <w:rPr>
          <w:i/>
          <w:iCs/>
          <w:sz w:val="22"/>
          <w:szCs w:val="22"/>
        </w:rPr>
        <w:t>Phase Shifting</w:t>
      </w:r>
      <w:r w:rsidRPr="00EC119B">
        <w:rPr>
          <w:sz w:val="22"/>
          <w:szCs w:val="22"/>
        </w:rPr>
        <w:t xml:space="preserve">, and </w:t>
      </w:r>
      <w:r w:rsidRPr="00EC119B">
        <w:rPr>
          <w:i/>
          <w:iCs/>
          <w:sz w:val="22"/>
          <w:szCs w:val="22"/>
        </w:rPr>
        <w:t>Numerical Propagation</w:t>
      </w:r>
      <w:r w:rsidRPr="00EC119B">
        <w:rPr>
          <w:sz w:val="22"/>
          <w:szCs w:val="22"/>
        </w:rPr>
        <w:t>, each present a distinct set of options tailored to their respective workflows, see</w:t>
      </w:r>
      <w:r w:rsidR="00864AEA">
        <w:rPr>
          <w:sz w:val="22"/>
          <w:szCs w:val="22"/>
        </w:rPr>
        <w:t xml:space="preserve"> </w:t>
      </w:r>
      <w:r w:rsidR="00864AEA" w:rsidRPr="00864AEA">
        <w:rPr>
          <w:sz w:val="22"/>
          <w:szCs w:val="22"/>
        </w:rPr>
        <w:fldChar w:fldCharType="begin"/>
      </w:r>
      <w:r w:rsidR="00864AEA" w:rsidRPr="00864AEA">
        <w:rPr>
          <w:sz w:val="22"/>
          <w:szCs w:val="22"/>
        </w:rPr>
        <w:instrText xml:space="preserve"> REF _Ref207521781 \h  \* MERGEFORMAT </w:instrText>
      </w:r>
      <w:r w:rsidR="00864AEA" w:rsidRPr="00864AEA">
        <w:rPr>
          <w:sz w:val="22"/>
          <w:szCs w:val="22"/>
        </w:rPr>
      </w:r>
      <w:r w:rsidR="00864AEA" w:rsidRPr="00864AEA">
        <w:rPr>
          <w:sz w:val="22"/>
          <w:szCs w:val="22"/>
        </w:rPr>
        <w:fldChar w:fldCharType="separate"/>
      </w:r>
      <w:r w:rsidR="00864AEA" w:rsidRPr="00864AEA">
        <w:rPr>
          <w:b/>
          <w:bCs/>
          <w:sz w:val="22"/>
          <w:szCs w:val="22"/>
        </w:rPr>
        <w:t>Fig. 5</w:t>
      </w:r>
      <w:r w:rsidR="00864AEA" w:rsidRPr="00864AEA">
        <w:rPr>
          <w:sz w:val="22"/>
          <w:szCs w:val="22"/>
        </w:rPr>
        <w:fldChar w:fldCharType="end"/>
      </w:r>
      <w:r w:rsidRPr="00EC119B">
        <w:rPr>
          <w:sz w:val="22"/>
          <w:szCs w:val="22"/>
        </w:rPr>
        <w:t>.</w:t>
      </w:r>
    </w:p>
    <w:p w14:paraId="4C9D7017" w14:textId="35A8298E" w:rsidR="001F3064" w:rsidRPr="00EC119B" w:rsidDel="00332792" w:rsidRDefault="001F3064">
      <w:pPr>
        <w:spacing w:after="0" w:line="240" w:lineRule="auto"/>
        <w:jc w:val="both"/>
        <w:rPr>
          <w:del w:id="17" w:author="Sofia ObandoVasquez" w:date="2025-10-06T13:21:00Z" w16du:dateUtc="2025-10-06T17:21:00Z"/>
          <w:sz w:val="22"/>
          <w:szCs w:val="22"/>
        </w:rPr>
        <w:pPrChange w:id="18" w:author="Sofia ObandoVasquez" w:date="2025-10-06T13:21:00Z" w16du:dateUtc="2025-10-06T17:21:00Z">
          <w:pPr>
            <w:spacing w:after="0" w:line="240" w:lineRule="auto"/>
            <w:ind w:left="360"/>
            <w:jc w:val="both"/>
          </w:pPr>
        </w:pPrChange>
      </w:pPr>
      <w:r w:rsidRPr="00EC119B">
        <w:rPr>
          <w:sz w:val="22"/>
          <w:szCs w:val="22"/>
        </w:rPr>
        <w:t>When a method is selected, the panel adapts to provide:</w:t>
      </w:r>
      <w:ins w:id="19" w:author="Sofia ObandoVasquez" w:date="2025-10-06T13:21:00Z" w16du:dateUtc="2025-10-06T17:21:00Z">
        <w:r w:rsidR="00EC05B0">
          <w:rPr>
            <w:sz w:val="22"/>
            <w:szCs w:val="22"/>
          </w:rPr>
          <w:t xml:space="preserve"> </w:t>
        </w:r>
      </w:ins>
    </w:p>
    <w:p w14:paraId="4EE2087B" w14:textId="05036C9B" w:rsidR="001F3064" w:rsidRPr="00EC119B" w:rsidRDefault="001F3064">
      <w:pPr>
        <w:spacing w:after="0" w:line="240" w:lineRule="auto"/>
        <w:jc w:val="both"/>
        <w:rPr>
          <w:sz w:val="22"/>
          <w:szCs w:val="22"/>
        </w:rPr>
        <w:pPrChange w:id="20" w:author="Sofia ObandoVasquez" w:date="2025-10-06T13:22:00Z" w16du:dateUtc="2025-10-06T17:22:00Z">
          <w:pPr>
            <w:numPr>
              <w:numId w:val="41"/>
            </w:numPr>
            <w:tabs>
              <w:tab w:val="num" w:pos="1080"/>
            </w:tabs>
            <w:spacing w:after="0" w:line="240" w:lineRule="auto"/>
            <w:ind w:left="1080" w:hanging="360"/>
            <w:jc w:val="both"/>
          </w:pPr>
        </w:pPrChange>
      </w:pPr>
      <w:r w:rsidRPr="00EC119B">
        <w:rPr>
          <w:sz w:val="22"/>
          <w:szCs w:val="22"/>
        </w:rPr>
        <w:t>Method-specific configuration options, input fields for relevant optical system parameters</w:t>
      </w:r>
      <w:r w:rsidR="005241B2">
        <w:rPr>
          <w:sz w:val="22"/>
          <w:szCs w:val="22"/>
        </w:rPr>
        <w:t>,</w:t>
      </w:r>
      <w:r w:rsidRPr="00EC119B">
        <w:rPr>
          <w:sz w:val="22"/>
          <w:szCs w:val="22"/>
        </w:rPr>
        <w:t xml:space="preserve"> and controls for propagation settings and reconstruction output.</w:t>
      </w:r>
    </w:p>
    <w:p w14:paraId="506C46A0" w14:textId="77777777" w:rsidR="001F3064" w:rsidRPr="00EC119B" w:rsidRDefault="001F3064" w:rsidP="001F3064">
      <w:pPr>
        <w:spacing w:after="0" w:line="240" w:lineRule="auto"/>
        <w:jc w:val="both"/>
        <w:rPr>
          <w:sz w:val="22"/>
          <w:szCs w:val="22"/>
        </w:rPr>
      </w:pPr>
    </w:p>
    <w:p w14:paraId="55C8D995" w14:textId="77777777" w:rsidR="003A01EE" w:rsidRDefault="00B826EC" w:rsidP="003A01EE">
      <w:pPr>
        <w:keepNext/>
        <w:spacing w:after="0" w:line="240" w:lineRule="auto"/>
        <w:jc w:val="center"/>
      </w:pPr>
      <w:r>
        <w:rPr>
          <w:noProof/>
        </w:rPr>
        <w:drawing>
          <wp:inline distT="0" distB="0" distL="0" distR="0" wp14:anchorId="29A2041F" wp14:editId="2D7389B8">
            <wp:extent cx="5612130" cy="3315970"/>
            <wp:effectExtent l="0" t="0" r="7620" b="0"/>
            <wp:docPr id="284984760"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4760" name="Imagen 6" descr="Interfaz de usuario gráfica, Aplicación&#10;&#10;El contenido generado por IA puede ser incorrecto."/>
                    <pic:cNvPicPr>
                      <a:picLocks noChangeAspect="1" noChangeArrowheads="1"/>
                    </pic:cNvPicPr>
                  </pic:nvPicPr>
                  <pic:blipFill>
                    <a:blip r:embed="rId14" cstate="print">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612130" cy="3315970"/>
                    </a:xfrm>
                    <a:prstGeom prst="rect">
                      <a:avLst/>
                    </a:prstGeom>
                    <a:noFill/>
                    <a:ln>
                      <a:noFill/>
                    </a:ln>
                  </pic:spPr>
                </pic:pic>
              </a:graphicData>
            </a:graphic>
          </wp:inline>
        </w:drawing>
      </w:r>
    </w:p>
    <w:p w14:paraId="3151451A" w14:textId="255F38F1" w:rsidR="00BE3158" w:rsidRDefault="003A01EE" w:rsidP="003A01EE">
      <w:pPr>
        <w:pStyle w:val="Descripcin"/>
        <w:jc w:val="both"/>
      </w:pPr>
      <w:bookmarkStart w:id="21" w:name="_Ref207521781"/>
      <w:r w:rsidRPr="003A01EE">
        <w:rPr>
          <w:b/>
          <w:bCs/>
          <w:i w:val="0"/>
          <w:iCs w:val="0"/>
          <w:color w:val="auto"/>
          <w:sz w:val="22"/>
          <w:szCs w:val="22"/>
        </w:rPr>
        <w:t>Fig.</w:t>
      </w:r>
      <w:r>
        <w:rPr>
          <w:b/>
          <w:bCs/>
          <w:i w:val="0"/>
          <w:iCs w:val="0"/>
          <w:color w:val="auto"/>
          <w:sz w:val="22"/>
          <w:szCs w:val="22"/>
        </w:rPr>
        <w:t xml:space="preserve"> </w:t>
      </w:r>
      <w:r w:rsidRPr="003A01EE">
        <w:rPr>
          <w:b/>
          <w:bCs/>
          <w:i w:val="0"/>
          <w:iCs w:val="0"/>
          <w:color w:val="auto"/>
          <w:sz w:val="22"/>
          <w:szCs w:val="22"/>
        </w:rPr>
        <w:fldChar w:fldCharType="begin"/>
      </w:r>
      <w:r w:rsidRPr="003A01EE">
        <w:rPr>
          <w:b/>
          <w:bCs/>
          <w:i w:val="0"/>
          <w:iCs w:val="0"/>
          <w:color w:val="auto"/>
          <w:sz w:val="22"/>
          <w:szCs w:val="22"/>
        </w:rPr>
        <w:instrText xml:space="preserve"> SEQ Fig._ \* ARABIC </w:instrText>
      </w:r>
      <w:r w:rsidRPr="003A01EE">
        <w:rPr>
          <w:b/>
          <w:bCs/>
          <w:i w:val="0"/>
          <w:iCs w:val="0"/>
          <w:color w:val="auto"/>
          <w:sz w:val="22"/>
          <w:szCs w:val="22"/>
        </w:rPr>
        <w:fldChar w:fldCharType="separate"/>
      </w:r>
      <w:r w:rsidR="00C47A4A">
        <w:rPr>
          <w:b/>
          <w:bCs/>
          <w:i w:val="0"/>
          <w:iCs w:val="0"/>
          <w:noProof/>
          <w:color w:val="auto"/>
          <w:sz w:val="22"/>
          <w:szCs w:val="22"/>
        </w:rPr>
        <w:t>5</w:t>
      </w:r>
      <w:r w:rsidRPr="003A01EE">
        <w:rPr>
          <w:b/>
          <w:bCs/>
          <w:i w:val="0"/>
          <w:iCs w:val="0"/>
          <w:color w:val="auto"/>
          <w:sz w:val="22"/>
          <w:szCs w:val="22"/>
        </w:rPr>
        <w:fldChar w:fldCharType="end"/>
      </w:r>
      <w:bookmarkEnd w:id="21"/>
      <w:r w:rsidRPr="003A01EE">
        <w:rPr>
          <w:b/>
          <w:bCs/>
          <w:i w:val="0"/>
          <w:iCs w:val="0"/>
          <w:color w:val="auto"/>
          <w:sz w:val="22"/>
          <w:szCs w:val="22"/>
        </w:rPr>
        <w:t>.</w:t>
      </w:r>
      <w:r>
        <w:t xml:space="preserve"> </w:t>
      </w:r>
      <w:r w:rsidRPr="008E2BC2">
        <w:rPr>
          <w:i w:val="0"/>
          <w:iCs w:val="0"/>
          <w:color w:val="auto"/>
          <w:sz w:val="22"/>
          <w:szCs w:val="22"/>
        </w:rPr>
        <w:t>Detailed configuration menus in the Processing Methods Panel: (</w:t>
      </w:r>
      <w:r>
        <w:rPr>
          <w:i w:val="0"/>
          <w:iCs w:val="0"/>
          <w:color w:val="auto"/>
          <w:sz w:val="22"/>
          <w:szCs w:val="22"/>
        </w:rPr>
        <w:t>1</w:t>
      </w:r>
      <w:r w:rsidRPr="008E2BC2">
        <w:rPr>
          <w:i w:val="0"/>
          <w:iCs w:val="0"/>
          <w:color w:val="auto"/>
          <w:sz w:val="22"/>
          <w:szCs w:val="22"/>
        </w:rPr>
        <w:t>) Phase Compensation, (</w:t>
      </w:r>
      <w:r>
        <w:rPr>
          <w:i w:val="0"/>
          <w:iCs w:val="0"/>
          <w:color w:val="auto"/>
          <w:sz w:val="22"/>
          <w:szCs w:val="22"/>
        </w:rPr>
        <w:t>2</w:t>
      </w:r>
      <w:r w:rsidRPr="008E2BC2">
        <w:rPr>
          <w:i w:val="0"/>
          <w:iCs w:val="0"/>
          <w:color w:val="auto"/>
          <w:sz w:val="22"/>
          <w:szCs w:val="22"/>
        </w:rPr>
        <w:t>) Phase Shifting, and (</w:t>
      </w:r>
      <w:r>
        <w:rPr>
          <w:i w:val="0"/>
          <w:iCs w:val="0"/>
          <w:color w:val="auto"/>
          <w:sz w:val="22"/>
          <w:szCs w:val="22"/>
        </w:rPr>
        <w:t>3</w:t>
      </w:r>
      <w:r w:rsidRPr="008E2BC2">
        <w:rPr>
          <w:i w:val="0"/>
          <w:iCs w:val="0"/>
          <w:color w:val="auto"/>
          <w:sz w:val="22"/>
          <w:szCs w:val="22"/>
        </w:rPr>
        <w:t>) Numerical Propagation.</w:t>
      </w:r>
    </w:p>
    <w:p w14:paraId="01954A0A" w14:textId="77777777" w:rsidR="001F3064" w:rsidRPr="00EC119B" w:rsidRDefault="001F3064" w:rsidP="001F3064">
      <w:pPr>
        <w:spacing w:after="0" w:line="240" w:lineRule="auto"/>
        <w:jc w:val="both"/>
        <w:rPr>
          <w:b/>
          <w:bCs/>
          <w:sz w:val="22"/>
          <w:szCs w:val="22"/>
        </w:rPr>
      </w:pPr>
    </w:p>
    <w:p w14:paraId="574603F3" w14:textId="77777777" w:rsidR="001F3064" w:rsidRDefault="001F3064" w:rsidP="001F3064">
      <w:pPr>
        <w:spacing w:after="0" w:line="240" w:lineRule="auto"/>
        <w:jc w:val="both"/>
        <w:rPr>
          <w:b/>
          <w:bCs/>
          <w:sz w:val="22"/>
          <w:szCs w:val="22"/>
        </w:rPr>
      </w:pPr>
    </w:p>
    <w:p w14:paraId="34126276" w14:textId="6B9C85CE" w:rsidR="001F3064" w:rsidRDefault="001F3064" w:rsidP="00C47A4A">
      <w:pPr>
        <w:pStyle w:val="Prrafodelista"/>
        <w:numPr>
          <w:ilvl w:val="2"/>
          <w:numId w:val="80"/>
        </w:numPr>
        <w:spacing w:after="0" w:line="240" w:lineRule="auto"/>
        <w:ind w:left="1008"/>
        <w:jc w:val="both"/>
        <w:rPr>
          <w:b/>
          <w:bCs/>
          <w:sz w:val="22"/>
          <w:szCs w:val="22"/>
        </w:rPr>
      </w:pPr>
      <w:r w:rsidRPr="00C47A4A">
        <w:rPr>
          <w:b/>
          <w:bCs/>
          <w:sz w:val="22"/>
          <w:szCs w:val="22"/>
        </w:rPr>
        <w:t xml:space="preserve">Phase Compensation </w:t>
      </w:r>
    </w:p>
    <w:p w14:paraId="3676529B" w14:textId="77777777" w:rsidR="00C47A4A" w:rsidRPr="00EC119B" w:rsidRDefault="00C47A4A" w:rsidP="00C47A4A">
      <w:pPr>
        <w:spacing w:after="0" w:line="240" w:lineRule="auto"/>
        <w:ind w:left="288"/>
        <w:jc w:val="both"/>
        <w:rPr>
          <w:sz w:val="22"/>
          <w:szCs w:val="22"/>
        </w:rPr>
      </w:pPr>
      <w:r w:rsidRPr="00EC119B">
        <w:rPr>
          <w:sz w:val="22"/>
          <w:szCs w:val="22"/>
        </w:rPr>
        <w:t xml:space="preserve">When the </w:t>
      </w:r>
      <w:r w:rsidRPr="00EC119B">
        <w:rPr>
          <w:i/>
          <w:iCs/>
          <w:sz w:val="22"/>
          <w:szCs w:val="22"/>
        </w:rPr>
        <w:t>Phase Compensation</w:t>
      </w:r>
      <w:r w:rsidRPr="00EC119B">
        <w:rPr>
          <w:sz w:val="22"/>
          <w:szCs w:val="22"/>
        </w:rPr>
        <w:t xml:space="preserve"> method is selected in the </w:t>
      </w:r>
      <w:r w:rsidRPr="00EC119B">
        <w:rPr>
          <w:b/>
          <w:bCs/>
          <w:sz w:val="22"/>
          <w:szCs w:val="22"/>
        </w:rPr>
        <w:t>Offline DHM</w:t>
      </w:r>
      <w:r w:rsidRPr="00EC119B">
        <w:rPr>
          <w:sz w:val="22"/>
          <w:szCs w:val="22"/>
        </w:rPr>
        <w:t xml:space="preserve"> module, the </w:t>
      </w:r>
      <w:r w:rsidRPr="00EC119B">
        <w:rPr>
          <w:b/>
          <w:bCs/>
          <w:sz w:val="22"/>
          <w:szCs w:val="22"/>
        </w:rPr>
        <w:t>Processing Methods Panel</w:t>
      </w:r>
      <w:r w:rsidRPr="00EC119B">
        <w:rPr>
          <w:sz w:val="22"/>
          <w:szCs w:val="22"/>
        </w:rPr>
        <w:t xml:space="preserve"> is updated with controls specific to off-axis phase reconstruction (</w:t>
      </w:r>
      <w:r w:rsidRPr="00C47A4A">
        <w:rPr>
          <w:sz w:val="22"/>
          <w:szCs w:val="22"/>
        </w:rPr>
        <w:fldChar w:fldCharType="begin"/>
      </w:r>
      <w:r w:rsidRPr="00C47A4A">
        <w:rPr>
          <w:sz w:val="22"/>
          <w:szCs w:val="22"/>
        </w:rPr>
        <w:instrText xml:space="preserve"> REF _Ref207521976 \h  \* MERGEFORMAT </w:instrText>
      </w:r>
      <w:r w:rsidRPr="00C47A4A">
        <w:rPr>
          <w:sz w:val="22"/>
          <w:szCs w:val="22"/>
        </w:rPr>
      </w:r>
      <w:r w:rsidRPr="00C47A4A">
        <w:rPr>
          <w:sz w:val="22"/>
          <w:szCs w:val="22"/>
        </w:rPr>
        <w:fldChar w:fldCharType="separate"/>
      </w:r>
      <w:r w:rsidRPr="00C47A4A">
        <w:rPr>
          <w:b/>
          <w:bCs/>
          <w:sz w:val="22"/>
          <w:szCs w:val="22"/>
        </w:rPr>
        <w:t xml:space="preserve">Fig.  </w:t>
      </w:r>
      <w:r w:rsidRPr="00C47A4A">
        <w:rPr>
          <w:b/>
          <w:bCs/>
          <w:noProof/>
          <w:sz w:val="22"/>
          <w:szCs w:val="22"/>
        </w:rPr>
        <w:t>6</w:t>
      </w:r>
      <w:r w:rsidRPr="00C47A4A">
        <w:rPr>
          <w:sz w:val="22"/>
          <w:szCs w:val="22"/>
        </w:rPr>
        <w:fldChar w:fldCharType="end"/>
      </w:r>
      <w:r>
        <w:rPr>
          <w:sz w:val="22"/>
          <w:szCs w:val="22"/>
        </w:rPr>
        <w:t xml:space="preserve"> panel 2</w:t>
      </w:r>
      <w:r w:rsidRPr="00EC119B">
        <w:rPr>
          <w:sz w:val="22"/>
          <w:szCs w:val="22"/>
        </w:rPr>
        <w:t xml:space="preserve">). This method is designed for numerical reconstruction of holograms recorded in off-axis architecture. </w:t>
      </w:r>
    </w:p>
    <w:p w14:paraId="744BD0A8" w14:textId="77777777" w:rsidR="00C47A4A" w:rsidRDefault="00C47A4A" w:rsidP="00C47A4A">
      <w:pPr>
        <w:spacing w:after="0" w:line="240" w:lineRule="auto"/>
        <w:ind w:firstLine="360"/>
        <w:jc w:val="both"/>
        <w:rPr>
          <w:sz w:val="22"/>
          <w:szCs w:val="22"/>
        </w:rPr>
      </w:pPr>
    </w:p>
    <w:p w14:paraId="1B90C0C2" w14:textId="77777777" w:rsidR="00C47A4A" w:rsidRPr="00EC119B" w:rsidRDefault="00C47A4A" w:rsidP="00C47A4A">
      <w:pPr>
        <w:spacing w:after="0" w:line="240" w:lineRule="auto"/>
        <w:ind w:firstLine="288"/>
        <w:jc w:val="both"/>
        <w:rPr>
          <w:sz w:val="22"/>
          <w:szCs w:val="22"/>
        </w:rPr>
      </w:pPr>
      <w:r w:rsidRPr="00EC119B">
        <w:rPr>
          <w:sz w:val="22"/>
          <w:szCs w:val="22"/>
        </w:rPr>
        <w:t>The panel contains the following sections:</w:t>
      </w:r>
    </w:p>
    <w:p w14:paraId="1B3F928B" w14:textId="77777777" w:rsidR="00C47A4A" w:rsidRPr="00EC119B" w:rsidRDefault="00C47A4A" w:rsidP="00C47A4A">
      <w:pPr>
        <w:numPr>
          <w:ilvl w:val="0"/>
          <w:numId w:val="43"/>
        </w:numPr>
        <w:spacing w:after="0" w:line="240" w:lineRule="auto"/>
        <w:jc w:val="both"/>
        <w:rPr>
          <w:sz w:val="22"/>
          <w:szCs w:val="22"/>
        </w:rPr>
      </w:pPr>
      <w:r w:rsidRPr="00EC119B">
        <w:rPr>
          <w:b/>
          <w:bCs/>
          <w:sz w:val="22"/>
          <w:szCs w:val="22"/>
        </w:rPr>
        <w:t xml:space="preserve">Choose a Compensation Method: </w:t>
      </w:r>
      <w:r w:rsidRPr="00EC119B">
        <w:rPr>
          <w:sz w:val="22"/>
          <w:szCs w:val="22"/>
        </w:rPr>
        <w:t xml:space="preserve">Offers multiple algorithmic approaches for phase </w:t>
      </w:r>
      <w:r>
        <w:rPr>
          <w:sz w:val="22"/>
          <w:szCs w:val="22"/>
        </w:rPr>
        <w:t>compensation</w:t>
      </w:r>
      <w:r w:rsidRPr="00EC119B">
        <w:rPr>
          <w:sz w:val="22"/>
          <w:szCs w:val="22"/>
        </w:rPr>
        <w:t xml:space="preserve">: </w:t>
      </w:r>
      <w:r w:rsidRPr="00EC119B">
        <w:rPr>
          <w:i/>
          <w:iCs/>
          <w:sz w:val="22"/>
          <w:szCs w:val="22"/>
        </w:rPr>
        <w:t>Semi-Heuristic</w:t>
      </w:r>
      <w:r w:rsidRPr="00EC119B">
        <w:rPr>
          <w:sz w:val="22"/>
          <w:szCs w:val="22"/>
        </w:rPr>
        <w:t xml:space="preserve">, </w:t>
      </w:r>
      <w:r w:rsidRPr="00EC119B">
        <w:rPr>
          <w:i/>
          <w:iCs/>
          <w:sz w:val="22"/>
          <w:szCs w:val="22"/>
        </w:rPr>
        <w:t>Tu-DHM</w:t>
      </w:r>
      <w:r w:rsidRPr="00EC119B">
        <w:rPr>
          <w:sz w:val="22"/>
          <w:szCs w:val="22"/>
        </w:rPr>
        <w:t xml:space="preserve">, </w:t>
      </w:r>
      <w:r w:rsidRPr="00EC119B">
        <w:rPr>
          <w:i/>
          <w:iCs/>
          <w:sz w:val="22"/>
          <w:szCs w:val="22"/>
        </w:rPr>
        <w:t>No Telecentric</w:t>
      </w:r>
      <w:r w:rsidRPr="00EC119B">
        <w:rPr>
          <w:sz w:val="22"/>
          <w:szCs w:val="22"/>
        </w:rPr>
        <w:t xml:space="preserve">, and </w:t>
      </w:r>
      <w:r w:rsidRPr="00EC119B">
        <w:rPr>
          <w:i/>
          <w:iCs/>
          <w:sz w:val="22"/>
          <w:szCs w:val="22"/>
        </w:rPr>
        <w:t xml:space="preserve">Vortex </w:t>
      </w:r>
      <w:commentRangeStart w:id="22"/>
      <w:r w:rsidRPr="00EC119B">
        <w:rPr>
          <w:i/>
          <w:iCs/>
          <w:sz w:val="22"/>
          <w:szCs w:val="22"/>
        </w:rPr>
        <w:t>Legendre</w:t>
      </w:r>
      <w:commentRangeEnd w:id="22"/>
      <w:r w:rsidR="00285B7A">
        <w:rPr>
          <w:rStyle w:val="Refdecomentario"/>
        </w:rPr>
        <w:commentReference w:id="22"/>
      </w:r>
      <w:r w:rsidRPr="00EC119B">
        <w:rPr>
          <w:sz w:val="22"/>
          <w:szCs w:val="22"/>
        </w:rPr>
        <w:t xml:space="preserve">. </w:t>
      </w:r>
      <w:r w:rsidRPr="00C47A4A">
        <w:rPr>
          <w:sz w:val="22"/>
          <w:szCs w:val="22"/>
        </w:rPr>
        <w:t xml:space="preserve">Each method implements a distinct compensation strategy tailored to specific optical configurations and aberration characteristics. Additional details about these approaches can be found in the </w:t>
      </w:r>
      <w:r w:rsidRPr="00C47A4A">
        <w:rPr>
          <w:b/>
          <w:bCs/>
          <w:sz w:val="22"/>
          <w:szCs w:val="22"/>
        </w:rPr>
        <w:t>Appendix</w:t>
      </w:r>
      <w:r w:rsidRPr="00C47A4A">
        <w:rPr>
          <w:sz w:val="22"/>
          <w:szCs w:val="22"/>
        </w:rPr>
        <w:t xml:space="preserve"> section.</w:t>
      </w:r>
    </w:p>
    <w:p w14:paraId="70E59D95" w14:textId="77777777" w:rsidR="00C47A4A" w:rsidRPr="00EC119B" w:rsidRDefault="00C47A4A" w:rsidP="00C47A4A">
      <w:pPr>
        <w:numPr>
          <w:ilvl w:val="0"/>
          <w:numId w:val="43"/>
        </w:numPr>
        <w:spacing w:after="0" w:line="240" w:lineRule="auto"/>
        <w:jc w:val="both"/>
        <w:rPr>
          <w:sz w:val="22"/>
          <w:szCs w:val="22"/>
        </w:rPr>
      </w:pPr>
      <w:r w:rsidRPr="00EC119B">
        <w:rPr>
          <w:b/>
          <w:bCs/>
          <w:sz w:val="22"/>
          <w:szCs w:val="22"/>
        </w:rPr>
        <w:t xml:space="preserve">Loading Reconstruction Parameters: </w:t>
      </w:r>
      <w:r w:rsidRPr="00EC119B">
        <w:rPr>
          <w:sz w:val="22"/>
          <w:szCs w:val="22"/>
        </w:rPr>
        <w:t>Allows input of essential optical parameters:</w:t>
      </w:r>
    </w:p>
    <w:p w14:paraId="33DB5B16" w14:textId="77777777" w:rsidR="00C47A4A" w:rsidRPr="00EC119B" w:rsidRDefault="00C47A4A" w:rsidP="00C47A4A">
      <w:pPr>
        <w:numPr>
          <w:ilvl w:val="1"/>
          <w:numId w:val="43"/>
        </w:numPr>
        <w:spacing w:after="0" w:line="240" w:lineRule="auto"/>
        <w:jc w:val="both"/>
        <w:rPr>
          <w:sz w:val="22"/>
          <w:szCs w:val="22"/>
        </w:rPr>
      </w:pPr>
      <w:r w:rsidRPr="00EC119B">
        <w:rPr>
          <w:b/>
          <w:bCs/>
          <w:sz w:val="22"/>
          <w:szCs w:val="22"/>
        </w:rPr>
        <w:t>Wavelength</w:t>
      </w:r>
      <w:r w:rsidRPr="00EC119B">
        <w:rPr>
          <w:sz w:val="22"/>
          <w:szCs w:val="22"/>
        </w:rPr>
        <w:t xml:space="preserve"> - Specifies the wavelength of the light source used during hologram acquisition.</w:t>
      </w:r>
    </w:p>
    <w:p w14:paraId="01421B82" w14:textId="77777777" w:rsidR="00C47A4A" w:rsidRPr="00EC119B" w:rsidRDefault="00C47A4A" w:rsidP="00C47A4A">
      <w:pPr>
        <w:numPr>
          <w:ilvl w:val="1"/>
          <w:numId w:val="43"/>
        </w:numPr>
        <w:spacing w:after="0" w:line="240" w:lineRule="auto"/>
        <w:jc w:val="both"/>
        <w:rPr>
          <w:sz w:val="22"/>
          <w:szCs w:val="22"/>
        </w:rPr>
      </w:pPr>
      <w:r w:rsidRPr="00EC119B">
        <w:rPr>
          <w:b/>
          <w:bCs/>
          <w:sz w:val="22"/>
          <w:szCs w:val="22"/>
        </w:rPr>
        <w:t>Pitch X</w:t>
      </w:r>
      <w:r w:rsidRPr="00EC119B">
        <w:rPr>
          <w:sz w:val="22"/>
          <w:szCs w:val="22"/>
        </w:rPr>
        <w:t xml:space="preserve"> and </w:t>
      </w:r>
      <w:r w:rsidRPr="00EC119B">
        <w:rPr>
          <w:b/>
          <w:bCs/>
          <w:sz w:val="22"/>
          <w:szCs w:val="22"/>
        </w:rPr>
        <w:t>Pitch Y</w:t>
      </w:r>
      <w:r w:rsidRPr="00EC119B">
        <w:rPr>
          <w:sz w:val="22"/>
          <w:szCs w:val="22"/>
        </w:rPr>
        <w:t xml:space="preserve"> - pixel size of the digital camera used during hologram acquisition.</w:t>
      </w:r>
    </w:p>
    <w:p w14:paraId="60260CC3" w14:textId="77777777" w:rsidR="00C47A4A" w:rsidRPr="00EC119B" w:rsidRDefault="00C47A4A" w:rsidP="00C47A4A">
      <w:pPr>
        <w:numPr>
          <w:ilvl w:val="0"/>
          <w:numId w:val="43"/>
        </w:numPr>
        <w:spacing w:after="0" w:line="240" w:lineRule="auto"/>
        <w:jc w:val="both"/>
        <w:rPr>
          <w:sz w:val="22"/>
          <w:szCs w:val="22"/>
        </w:rPr>
      </w:pPr>
      <w:r w:rsidRPr="00EC119B">
        <w:rPr>
          <w:b/>
          <w:bCs/>
          <w:sz w:val="22"/>
          <w:szCs w:val="22"/>
        </w:rPr>
        <w:lastRenderedPageBreak/>
        <w:t xml:space="preserve">Compensation Filter Options: </w:t>
      </w:r>
      <w:r w:rsidRPr="00EC119B">
        <w:rPr>
          <w:sz w:val="22"/>
          <w:szCs w:val="22"/>
        </w:rPr>
        <w:t xml:space="preserve">Provides the choice between </w:t>
      </w:r>
      <w:r w:rsidRPr="00EC119B">
        <w:rPr>
          <w:i/>
          <w:iCs/>
          <w:sz w:val="22"/>
          <w:szCs w:val="22"/>
        </w:rPr>
        <w:t>Automatic</w:t>
      </w:r>
      <w:r w:rsidRPr="00EC119B">
        <w:rPr>
          <w:sz w:val="22"/>
          <w:szCs w:val="22"/>
        </w:rPr>
        <w:t xml:space="preserve"> and </w:t>
      </w:r>
      <w:r w:rsidRPr="00EC119B">
        <w:rPr>
          <w:i/>
          <w:iCs/>
          <w:sz w:val="22"/>
          <w:szCs w:val="22"/>
        </w:rPr>
        <w:t>Manual</w:t>
      </w:r>
      <w:r w:rsidRPr="00EC119B">
        <w:rPr>
          <w:sz w:val="22"/>
          <w:szCs w:val="22"/>
        </w:rPr>
        <w:t xml:space="preserve"> spatial filtering. </w:t>
      </w:r>
    </w:p>
    <w:p w14:paraId="2EC47A12" w14:textId="77777777" w:rsidR="00C47A4A" w:rsidRPr="00EC119B" w:rsidRDefault="00C47A4A" w:rsidP="00C47A4A">
      <w:pPr>
        <w:pStyle w:val="Prrafodelista"/>
        <w:numPr>
          <w:ilvl w:val="1"/>
          <w:numId w:val="43"/>
        </w:numPr>
        <w:spacing w:after="0" w:line="240" w:lineRule="auto"/>
        <w:jc w:val="both"/>
        <w:rPr>
          <w:sz w:val="22"/>
          <w:szCs w:val="22"/>
        </w:rPr>
      </w:pPr>
      <w:r w:rsidRPr="00EC119B">
        <w:rPr>
          <w:b/>
          <w:bCs/>
          <w:sz w:val="22"/>
          <w:szCs w:val="22"/>
        </w:rPr>
        <w:t>Automatic</w:t>
      </w:r>
      <w:r w:rsidRPr="00EC119B">
        <w:rPr>
          <w:sz w:val="22"/>
          <w:szCs w:val="22"/>
        </w:rPr>
        <w:t xml:space="preserve"> – Applies a predefined filter shape centered on the detected diffraction order between </w:t>
      </w:r>
      <w:r w:rsidRPr="00EC119B">
        <w:rPr>
          <w:b/>
          <w:bCs/>
          <w:sz w:val="22"/>
          <w:szCs w:val="22"/>
        </w:rPr>
        <w:t>Circular</w:t>
      </w:r>
      <w:r w:rsidRPr="00EC119B">
        <w:rPr>
          <w:sz w:val="22"/>
          <w:szCs w:val="22"/>
        </w:rPr>
        <w:t xml:space="preserve"> and </w:t>
      </w:r>
      <w:r w:rsidRPr="00EC119B">
        <w:rPr>
          <w:b/>
          <w:bCs/>
          <w:sz w:val="22"/>
          <w:szCs w:val="22"/>
        </w:rPr>
        <w:t>Rectangle.</w:t>
      </w:r>
      <w:r w:rsidRPr="00EC119B">
        <w:rPr>
          <w:sz w:val="22"/>
          <w:szCs w:val="22"/>
        </w:rPr>
        <w:t xml:space="preserve"> </w:t>
      </w:r>
    </w:p>
    <w:p w14:paraId="428BD2B0" w14:textId="77777777" w:rsidR="00C47A4A" w:rsidRPr="00EC119B" w:rsidRDefault="00C47A4A" w:rsidP="00C47A4A">
      <w:pPr>
        <w:pStyle w:val="Prrafodelista"/>
        <w:numPr>
          <w:ilvl w:val="1"/>
          <w:numId w:val="43"/>
        </w:numPr>
        <w:spacing w:after="0" w:line="240" w:lineRule="auto"/>
        <w:jc w:val="both"/>
        <w:rPr>
          <w:sz w:val="22"/>
          <w:szCs w:val="22"/>
        </w:rPr>
      </w:pPr>
      <w:r w:rsidRPr="00EC119B">
        <w:rPr>
          <w:b/>
          <w:bCs/>
          <w:sz w:val="22"/>
          <w:szCs w:val="22"/>
        </w:rPr>
        <w:t>Manual</w:t>
      </w:r>
      <w:r w:rsidRPr="00EC119B">
        <w:rPr>
          <w:sz w:val="22"/>
          <w:szCs w:val="22"/>
        </w:rPr>
        <w:t xml:space="preserve"> – Enables user-defined placement and adjustment of the filter. This mode offers greater control over size, position, and shape. Available options </w:t>
      </w:r>
      <w:proofErr w:type="gramStart"/>
      <w:r w:rsidRPr="00EC119B">
        <w:rPr>
          <w:sz w:val="22"/>
          <w:szCs w:val="22"/>
        </w:rPr>
        <w:t>include:</w:t>
      </w:r>
      <w:proofErr w:type="gramEnd"/>
      <w:r w:rsidRPr="00EC119B">
        <w:rPr>
          <w:sz w:val="22"/>
          <w:szCs w:val="22"/>
        </w:rPr>
        <w:t xml:space="preserve"> </w:t>
      </w:r>
      <w:r w:rsidRPr="00EC119B">
        <w:rPr>
          <w:b/>
          <w:bCs/>
          <w:sz w:val="22"/>
          <w:szCs w:val="22"/>
        </w:rPr>
        <w:t>None</w:t>
      </w:r>
      <w:r w:rsidRPr="00EC119B">
        <w:rPr>
          <w:sz w:val="22"/>
          <w:szCs w:val="22"/>
        </w:rPr>
        <w:t xml:space="preserve">, </w:t>
      </w:r>
      <w:r w:rsidRPr="00EC119B">
        <w:rPr>
          <w:b/>
          <w:bCs/>
          <w:sz w:val="22"/>
          <w:szCs w:val="22"/>
        </w:rPr>
        <w:t>Circular Coordinates, Circular Manual</w:t>
      </w:r>
      <w:r w:rsidRPr="00EC119B">
        <w:rPr>
          <w:sz w:val="22"/>
          <w:szCs w:val="22"/>
        </w:rPr>
        <w:t xml:space="preserve">, </w:t>
      </w:r>
      <w:r w:rsidRPr="00EC119B">
        <w:rPr>
          <w:b/>
          <w:bCs/>
          <w:sz w:val="22"/>
          <w:szCs w:val="22"/>
        </w:rPr>
        <w:t>Rectangle Coordinates, Rectangle Manual,</w:t>
      </w:r>
      <w:r w:rsidRPr="00EC119B">
        <w:rPr>
          <w:sz w:val="22"/>
          <w:szCs w:val="22"/>
        </w:rPr>
        <w:t xml:space="preserve"> </w:t>
      </w:r>
      <w:r w:rsidRPr="00EC119B">
        <w:rPr>
          <w:b/>
          <w:bCs/>
          <w:sz w:val="22"/>
          <w:szCs w:val="22"/>
        </w:rPr>
        <w:t>Non</w:t>
      </w:r>
      <w:r>
        <w:rPr>
          <w:b/>
          <w:bCs/>
          <w:sz w:val="22"/>
          <w:szCs w:val="22"/>
        </w:rPr>
        <w:t>-</w:t>
      </w:r>
      <w:r w:rsidRPr="00EC119B">
        <w:rPr>
          <w:b/>
          <w:bCs/>
          <w:sz w:val="22"/>
          <w:szCs w:val="22"/>
        </w:rPr>
        <w:t xml:space="preserve">Telecentric Coordinates, </w:t>
      </w:r>
      <w:r w:rsidRPr="00EC119B">
        <w:rPr>
          <w:sz w:val="22"/>
          <w:szCs w:val="22"/>
        </w:rPr>
        <w:t xml:space="preserve">and </w:t>
      </w:r>
      <w:r w:rsidRPr="00EC119B">
        <w:rPr>
          <w:b/>
          <w:bCs/>
          <w:sz w:val="22"/>
          <w:szCs w:val="22"/>
        </w:rPr>
        <w:t>Non</w:t>
      </w:r>
      <w:r>
        <w:rPr>
          <w:b/>
          <w:bCs/>
          <w:sz w:val="22"/>
          <w:szCs w:val="22"/>
        </w:rPr>
        <w:t>-</w:t>
      </w:r>
      <w:r w:rsidRPr="00EC119B">
        <w:rPr>
          <w:b/>
          <w:bCs/>
          <w:sz w:val="22"/>
          <w:szCs w:val="22"/>
        </w:rPr>
        <w:t>Telecentric Manual.</w:t>
      </w:r>
      <w:r w:rsidRPr="00EC119B">
        <w:rPr>
          <w:sz w:val="22"/>
          <w:szCs w:val="22"/>
        </w:rPr>
        <w:t xml:space="preserve"> </w:t>
      </w:r>
    </w:p>
    <w:p w14:paraId="091E9517" w14:textId="77777777" w:rsidR="00C47A4A" w:rsidRPr="00EC119B" w:rsidRDefault="00C47A4A" w:rsidP="00C47A4A">
      <w:pPr>
        <w:numPr>
          <w:ilvl w:val="0"/>
          <w:numId w:val="43"/>
        </w:numPr>
        <w:spacing w:after="0" w:line="240" w:lineRule="auto"/>
        <w:jc w:val="both"/>
        <w:rPr>
          <w:sz w:val="22"/>
          <w:szCs w:val="22"/>
        </w:rPr>
      </w:pPr>
      <w:r w:rsidRPr="00EC119B">
        <w:rPr>
          <w:b/>
          <w:bCs/>
          <w:sz w:val="22"/>
          <w:szCs w:val="22"/>
        </w:rPr>
        <w:t xml:space="preserve">Propagation Options: </w:t>
      </w:r>
      <w:r w:rsidRPr="00EC119B">
        <w:rPr>
          <w:sz w:val="22"/>
          <w:szCs w:val="22"/>
        </w:rPr>
        <w:t>Defines how the compensated complex field is propagated:</w:t>
      </w:r>
    </w:p>
    <w:p w14:paraId="754A3D16" w14:textId="77777777" w:rsidR="00C47A4A" w:rsidRPr="00EC119B" w:rsidRDefault="00C47A4A" w:rsidP="00C47A4A">
      <w:pPr>
        <w:numPr>
          <w:ilvl w:val="1"/>
          <w:numId w:val="43"/>
        </w:numPr>
        <w:spacing w:after="0" w:line="240" w:lineRule="auto"/>
        <w:jc w:val="both"/>
        <w:rPr>
          <w:sz w:val="22"/>
          <w:szCs w:val="22"/>
        </w:rPr>
      </w:pPr>
      <w:r w:rsidRPr="00EC119B">
        <w:rPr>
          <w:sz w:val="22"/>
          <w:szCs w:val="22"/>
        </w:rPr>
        <w:t xml:space="preserve">Modes: </w:t>
      </w:r>
      <w:r w:rsidRPr="00EC119B">
        <w:rPr>
          <w:b/>
          <w:bCs/>
          <w:sz w:val="22"/>
          <w:szCs w:val="22"/>
        </w:rPr>
        <w:t>Fixed Distance</w:t>
      </w:r>
      <w:r w:rsidRPr="00EC119B">
        <w:rPr>
          <w:sz w:val="22"/>
          <w:szCs w:val="22"/>
        </w:rPr>
        <w:t xml:space="preserve">, </w:t>
      </w:r>
      <w:r w:rsidRPr="00EC119B">
        <w:rPr>
          <w:b/>
          <w:bCs/>
          <w:sz w:val="22"/>
          <w:szCs w:val="22"/>
        </w:rPr>
        <w:t>Z-scan Sweep</w:t>
      </w:r>
      <w:r w:rsidRPr="00EC119B">
        <w:rPr>
          <w:sz w:val="22"/>
          <w:szCs w:val="22"/>
        </w:rPr>
        <w:t xml:space="preserve">, or </w:t>
      </w:r>
      <w:r w:rsidRPr="00EC119B">
        <w:rPr>
          <w:b/>
          <w:bCs/>
          <w:sz w:val="22"/>
          <w:szCs w:val="22"/>
        </w:rPr>
        <w:t>Auto Focus</w:t>
      </w:r>
      <w:r w:rsidRPr="00EC119B">
        <w:rPr>
          <w:sz w:val="22"/>
          <w:szCs w:val="22"/>
        </w:rPr>
        <w:t>.</w:t>
      </w:r>
    </w:p>
    <w:p w14:paraId="3C167BDD" w14:textId="77777777" w:rsidR="00C47A4A" w:rsidRPr="00EC119B" w:rsidRDefault="00C47A4A" w:rsidP="00C47A4A">
      <w:pPr>
        <w:numPr>
          <w:ilvl w:val="1"/>
          <w:numId w:val="43"/>
        </w:numPr>
        <w:spacing w:after="0" w:line="240" w:lineRule="auto"/>
        <w:jc w:val="both"/>
        <w:rPr>
          <w:sz w:val="22"/>
          <w:szCs w:val="22"/>
        </w:rPr>
      </w:pPr>
      <w:r w:rsidRPr="00EC119B">
        <w:rPr>
          <w:sz w:val="22"/>
          <w:szCs w:val="22"/>
        </w:rPr>
        <w:t xml:space="preserve">Adjustable parameters: </w:t>
      </w:r>
      <w:r w:rsidRPr="00EC119B">
        <w:rPr>
          <w:i/>
          <w:iCs/>
          <w:sz w:val="22"/>
          <w:szCs w:val="22"/>
        </w:rPr>
        <w:t>Lateral Magnification</w:t>
      </w:r>
      <w:r w:rsidRPr="00EC119B">
        <w:rPr>
          <w:sz w:val="22"/>
          <w:szCs w:val="22"/>
        </w:rPr>
        <w:t xml:space="preserve">, </w:t>
      </w:r>
      <w:r w:rsidRPr="00EC119B">
        <w:rPr>
          <w:i/>
          <w:iCs/>
          <w:sz w:val="22"/>
          <w:szCs w:val="22"/>
        </w:rPr>
        <w:t>Distance</w:t>
      </w:r>
      <w:r w:rsidRPr="00EC119B">
        <w:rPr>
          <w:sz w:val="22"/>
          <w:szCs w:val="22"/>
        </w:rPr>
        <w:t xml:space="preserve">, </w:t>
      </w:r>
      <w:r w:rsidRPr="00EC119B">
        <w:rPr>
          <w:i/>
          <w:iCs/>
          <w:sz w:val="22"/>
          <w:szCs w:val="22"/>
        </w:rPr>
        <w:t>Min</w:t>
      </w:r>
      <w:r w:rsidRPr="00EC119B">
        <w:rPr>
          <w:sz w:val="22"/>
          <w:szCs w:val="22"/>
        </w:rPr>
        <w:t xml:space="preserve"> and </w:t>
      </w:r>
      <w:r w:rsidRPr="00EC119B">
        <w:rPr>
          <w:i/>
          <w:iCs/>
          <w:sz w:val="22"/>
          <w:szCs w:val="22"/>
        </w:rPr>
        <w:t>Max</w:t>
      </w:r>
      <w:r w:rsidRPr="00EC119B">
        <w:rPr>
          <w:sz w:val="22"/>
          <w:szCs w:val="22"/>
        </w:rPr>
        <w:t xml:space="preserve"> range, and propagation units.</w:t>
      </w:r>
    </w:p>
    <w:p w14:paraId="459AA553" w14:textId="77777777" w:rsidR="00C47A4A" w:rsidRPr="00EC119B" w:rsidRDefault="00C47A4A" w:rsidP="00C47A4A">
      <w:pPr>
        <w:numPr>
          <w:ilvl w:val="1"/>
          <w:numId w:val="43"/>
        </w:numPr>
        <w:spacing w:after="0" w:line="240" w:lineRule="auto"/>
        <w:jc w:val="both"/>
        <w:rPr>
          <w:sz w:val="22"/>
          <w:szCs w:val="22"/>
        </w:rPr>
      </w:pPr>
      <w:r w:rsidRPr="00EC119B">
        <w:rPr>
          <w:sz w:val="22"/>
          <w:szCs w:val="22"/>
        </w:rPr>
        <w:t>Autofocus metric selection and optional visualization of the focus curve.</w:t>
      </w:r>
    </w:p>
    <w:p w14:paraId="58C54B66" w14:textId="77777777" w:rsidR="00C47A4A" w:rsidRDefault="00C47A4A" w:rsidP="00C47A4A">
      <w:pPr>
        <w:spacing w:after="0" w:line="240" w:lineRule="auto"/>
        <w:jc w:val="both"/>
        <w:rPr>
          <w:sz w:val="22"/>
          <w:szCs w:val="22"/>
        </w:rPr>
      </w:pPr>
    </w:p>
    <w:p w14:paraId="23EA77A0" w14:textId="77777777" w:rsidR="00C47A4A" w:rsidRPr="00EC119B" w:rsidRDefault="00C47A4A" w:rsidP="00C47A4A">
      <w:pPr>
        <w:spacing w:after="0" w:line="240" w:lineRule="auto"/>
        <w:ind w:left="360"/>
        <w:jc w:val="both"/>
        <w:rPr>
          <w:sz w:val="22"/>
          <w:szCs w:val="22"/>
        </w:rPr>
      </w:pPr>
      <w:r w:rsidRPr="00EC119B">
        <w:rPr>
          <w:sz w:val="22"/>
          <w:szCs w:val="22"/>
        </w:rPr>
        <w:t xml:space="preserve">The rest of the interface remains consistent, with the </w:t>
      </w:r>
      <w:r w:rsidRPr="00EC119B">
        <w:rPr>
          <w:b/>
          <w:bCs/>
          <w:sz w:val="22"/>
          <w:szCs w:val="22"/>
        </w:rPr>
        <w:t>Main Control Panel</w:t>
      </w:r>
      <w:r w:rsidRPr="00EC119B">
        <w:rPr>
          <w:sz w:val="22"/>
          <w:szCs w:val="22"/>
        </w:rPr>
        <w:t xml:space="preserve"> (Panel 1) available for general operations and the </w:t>
      </w:r>
      <w:r w:rsidRPr="00EC119B">
        <w:rPr>
          <w:b/>
          <w:bCs/>
          <w:sz w:val="22"/>
          <w:szCs w:val="22"/>
        </w:rPr>
        <w:t>Visualization Panel</w:t>
      </w:r>
      <w:r w:rsidRPr="00EC119B">
        <w:rPr>
          <w:sz w:val="22"/>
          <w:szCs w:val="22"/>
        </w:rPr>
        <w:t xml:space="preserve"> (Panel 3) displaying either the hologram/Fourier transform (left) or the amplitude/phase reconstruction (right).</w:t>
      </w:r>
    </w:p>
    <w:p w14:paraId="74FBFA5B" w14:textId="77777777" w:rsidR="00C47A4A" w:rsidRPr="00EC119B" w:rsidRDefault="00C47A4A" w:rsidP="00C47A4A">
      <w:pPr>
        <w:spacing w:after="0" w:line="240" w:lineRule="auto"/>
        <w:jc w:val="both"/>
        <w:rPr>
          <w:sz w:val="22"/>
          <w:szCs w:val="22"/>
        </w:rPr>
      </w:pPr>
    </w:p>
    <w:p w14:paraId="01C06EF9" w14:textId="77777777" w:rsidR="00C47A4A" w:rsidRDefault="00C47A4A" w:rsidP="00C47A4A">
      <w:pPr>
        <w:keepNext/>
        <w:spacing w:after="0" w:line="240" w:lineRule="auto"/>
        <w:jc w:val="center"/>
      </w:pPr>
      <w:r>
        <w:rPr>
          <w:noProof/>
        </w:rPr>
        <w:drawing>
          <wp:inline distT="0" distB="0" distL="0" distR="0" wp14:anchorId="69683689" wp14:editId="5E010DC5">
            <wp:extent cx="5612130" cy="2816225"/>
            <wp:effectExtent l="0" t="0" r="7620" b="3175"/>
            <wp:docPr id="1966782246" name="Imagen 9"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82246" name="Imagen 9" descr="Interfaz de usuario gráfica, Aplicación, PowerPoint&#10;&#10;El contenido generado por IA puede ser incorrecto."/>
                    <pic:cNvPicPr>
                      <a:picLocks noChangeAspect="1" noChangeArrowheads="1"/>
                    </pic:cNvPicPr>
                  </pic:nvPicPr>
                  <pic:blipFill>
                    <a:blip r:embed="rId15" cstate="print">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612130" cy="2816225"/>
                    </a:xfrm>
                    <a:prstGeom prst="rect">
                      <a:avLst/>
                    </a:prstGeom>
                    <a:noFill/>
                    <a:ln>
                      <a:noFill/>
                    </a:ln>
                  </pic:spPr>
                </pic:pic>
              </a:graphicData>
            </a:graphic>
          </wp:inline>
        </w:drawing>
      </w:r>
    </w:p>
    <w:p w14:paraId="4E6DE7F3" w14:textId="77777777" w:rsidR="00C47A4A" w:rsidRDefault="00C47A4A" w:rsidP="0065721E">
      <w:pPr>
        <w:pStyle w:val="Descripcin"/>
        <w:jc w:val="both"/>
        <w:rPr>
          <w:i w:val="0"/>
          <w:iCs w:val="0"/>
          <w:color w:val="auto"/>
          <w:sz w:val="22"/>
          <w:szCs w:val="22"/>
        </w:rPr>
      </w:pPr>
      <w:bookmarkStart w:id="23" w:name="_Ref207521976"/>
      <w:r w:rsidRPr="0065721E">
        <w:rPr>
          <w:b/>
          <w:bCs/>
          <w:i w:val="0"/>
          <w:iCs w:val="0"/>
          <w:color w:val="auto"/>
          <w:sz w:val="22"/>
          <w:szCs w:val="22"/>
        </w:rPr>
        <w:t xml:space="preserve">Fig.  </w:t>
      </w:r>
      <w:r w:rsidRPr="0065721E">
        <w:rPr>
          <w:b/>
          <w:bCs/>
          <w:i w:val="0"/>
          <w:iCs w:val="0"/>
          <w:color w:val="auto"/>
          <w:sz w:val="22"/>
          <w:szCs w:val="22"/>
        </w:rPr>
        <w:fldChar w:fldCharType="begin"/>
      </w:r>
      <w:r w:rsidRPr="0065721E">
        <w:rPr>
          <w:b/>
          <w:bCs/>
          <w:i w:val="0"/>
          <w:iCs w:val="0"/>
          <w:color w:val="auto"/>
          <w:sz w:val="22"/>
          <w:szCs w:val="22"/>
        </w:rPr>
        <w:instrText xml:space="preserve"> SEQ Fig._ \* ARABIC </w:instrText>
      </w:r>
      <w:r w:rsidRPr="0065721E">
        <w:rPr>
          <w:b/>
          <w:bCs/>
          <w:i w:val="0"/>
          <w:iCs w:val="0"/>
          <w:color w:val="auto"/>
          <w:sz w:val="22"/>
          <w:szCs w:val="22"/>
        </w:rPr>
        <w:fldChar w:fldCharType="separate"/>
      </w:r>
      <w:r w:rsidRPr="0065721E">
        <w:rPr>
          <w:b/>
          <w:bCs/>
          <w:i w:val="0"/>
          <w:iCs w:val="0"/>
          <w:noProof/>
          <w:color w:val="auto"/>
          <w:sz w:val="22"/>
          <w:szCs w:val="22"/>
        </w:rPr>
        <w:t>6</w:t>
      </w:r>
      <w:r w:rsidRPr="0065721E">
        <w:rPr>
          <w:b/>
          <w:bCs/>
          <w:i w:val="0"/>
          <w:iCs w:val="0"/>
          <w:color w:val="auto"/>
          <w:sz w:val="22"/>
          <w:szCs w:val="22"/>
        </w:rPr>
        <w:fldChar w:fldCharType="end"/>
      </w:r>
      <w:bookmarkEnd w:id="23"/>
      <w:r w:rsidRPr="0065721E">
        <w:rPr>
          <w:b/>
          <w:bCs/>
          <w:i w:val="0"/>
          <w:iCs w:val="0"/>
          <w:color w:val="auto"/>
          <w:sz w:val="22"/>
          <w:szCs w:val="22"/>
        </w:rPr>
        <w:t>.</w:t>
      </w:r>
      <w:r w:rsidRPr="00C47A4A">
        <w:rPr>
          <w:sz w:val="22"/>
          <w:szCs w:val="22"/>
        </w:rPr>
        <w:t xml:space="preserve"> </w:t>
      </w:r>
      <w:r w:rsidRPr="00F93F37">
        <w:rPr>
          <w:i w:val="0"/>
          <w:iCs w:val="0"/>
          <w:color w:val="auto"/>
          <w:sz w:val="22"/>
          <w:szCs w:val="22"/>
        </w:rPr>
        <w:t xml:space="preserve">Phase Compensation method displayed in the Offline DHM interface of </w:t>
      </w:r>
      <w:proofErr w:type="spellStart"/>
      <w:r w:rsidRPr="00F93F37">
        <w:rPr>
          <w:i w:val="0"/>
          <w:iCs w:val="0"/>
          <w:color w:val="auto"/>
          <w:sz w:val="22"/>
          <w:szCs w:val="22"/>
        </w:rPr>
        <w:t>HoloBio</w:t>
      </w:r>
      <w:proofErr w:type="spellEnd"/>
      <w:r w:rsidRPr="00EF019F">
        <w:rPr>
          <w:i w:val="0"/>
          <w:iCs w:val="0"/>
          <w:color w:val="auto"/>
          <w:sz w:val="22"/>
          <w:szCs w:val="22"/>
        </w:rPr>
        <w:t>.</w:t>
      </w:r>
    </w:p>
    <w:p w14:paraId="1B24BFF5" w14:textId="77777777" w:rsidR="0065721E" w:rsidRDefault="0065721E" w:rsidP="0057753C">
      <w:pPr>
        <w:ind w:firstLine="720"/>
        <w:rPr>
          <w:ins w:id="24" w:author="Sofia ObandoVasquez" w:date="2025-10-06T13:27:00Z" w16du:dateUtc="2025-10-06T17:27:00Z"/>
          <w:b/>
          <w:bCs/>
        </w:rPr>
      </w:pPr>
    </w:p>
    <w:p w14:paraId="6E86F249" w14:textId="77777777" w:rsidR="00C13952" w:rsidRDefault="00C13952" w:rsidP="0057753C">
      <w:pPr>
        <w:ind w:firstLine="720"/>
        <w:rPr>
          <w:ins w:id="25" w:author="Sofia ObandoVasquez" w:date="2025-10-06T13:27:00Z" w16du:dateUtc="2025-10-06T17:27:00Z"/>
          <w:b/>
          <w:bCs/>
        </w:rPr>
      </w:pPr>
    </w:p>
    <w:p w14:paraId="0679CD0E" w14:textId="77777777" w:rsidR="00C13952" w:rsidRDefault="00C13952" w:rsidP="0057753C">
      <w:pPr>
        <w:ind w:firstLine="720"/>
        <w:rPr>
          <w:ins w:id="26" w:author="Sofia ObandoVasquez" w:date="2025-10-06T13:27:00Z" w16du:dateUtc="2025-10-06T17:27:00Z"/>
          <w:b/>
          <w:bCs/>
        </w:rPr>
      </w:pPr>
    </w:p>
    <w:p w14:paraId="1576B03B" w14:textId="77777777" w:rsidR="00C13952" w:rsidRDefault="00C13952" w:rsidP="0057753C">
      <w:pPr>
        <w:ind w:firstLine="720"/>
        <w:rPr>
          <w:ins w:id="27" w:author="Sofia ObandoVasquez" w:date="2025-10-06T13:27:00Z" w16du:dateUtc="2025-10-06T17:27:00Z"/>
          <w:b/>
          <w:bCs/>
        </w:rPr>
      </w:pPr>
    </w:p>
    <w:p w14:paraId="2BE356CD" w14:textId="227D56FC" w:rsidR="00C13952" w:rsidRDefault="00C13952" w:rsidP="0057753C">
      <w:pPr>
        <w:ind w:firstLine="720"/>
        <w:rPr>
          <w:ins w:id="28" w:author="Sofia ObandoVasquez" w:date="2025-10-06T13:27:00Z" w16du:dateUtc="2025-10-06T17:27:00Z"/>
          <w:b/>
          <w:bCs/>
        </w:rPr>
      </w:pPr>
      <w:ins w:id="29" w:author="Sofia ObandoVasquez" w:date="2025-10-06T13:27:00Z" w16du:dateUtc="2025-10-06T17:27:00Z">
        <w:r w:rsidRPr="00C13952">
          <w:rPr>
            <w:b/>
            <w:bCs/>
            <w:noProof/>
          </w:rPr>
          <w:lastRenderedPageBreak/>
          <w:drawing>
            <wp:inline distT="0" distB="0" distL="0" distR="0" wp14:anchorId="3D7EC8CE" wp14:editId="53A85EA2">
              <wp:extent cx="5612130" cy="2982595"/>
              <wp:effectExtent l="0" t="0" r="7620" b="8255"/>
              <wp:docPr id="139670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7287" name="Picture 1" descr="A screenshot of a computer&#10;&#10;AI-generated content may be incorrect."/>
                      <pic:cNvPicPr/>
                    </pic:nvPicPr>
                    <pic:blipFill>
                      <a:blip r:embed="rId16"/>
                      <a:stretch>
                        <a:fillRect/>
                      </a:stretch>
                    </pic:blipFill>
                    <pic:spPr>
                      <a:xfrm>
                        <a:off x="0" y="0"/>
                        <a:ext cx="5612130" cy="2982595"/>
                      </a:xfrm>
                      <a:prstGeom prst="rect">
                        <a:avLst/>
                      </a:prstGeom>
                    </pic:spPr>
                  </pic:pic>
                </a:graphicData>
              </a:graphic>
            </wp:inline>
          </w:drawing>
        </w:r>
      </w:ins>
    </w:p>
    <w:p w14:paraId="524D22B2" w14:textId="06910626" w:rsidR="00C13952" w:rsidRDefault="00B20F6D" w:rsidP="0057753C">
      <w:pPr>
        <w:ind w:firstLine="720"/>
        <w:rPr>
          <w:ins w:id="30" w:author="Sofia ObandoVasquez" w:date="2025-10-06T13:28:00Z" w16du:dateUtc="2025-10-06T17:28:00Z"/>
          <w:b/>
          <w:bCs/>
        </w:rPr>
      </w:pPr>
      <w:ins w:id="31" w:author="Sofia ObandoVasquez" w:date="2025-10-06T13:28:00Z" w16du:dateUtc="2025-10-06T17:28:00Z">
        <w:r w:rsidRPr="00B20F6D">
          <w:rPr>
            <w:b/>
            <w:bCs/>
            <w:noProof/>
          </w:rPr>
          <w:drawing>
            <wp:inline distT="0" distB="0" distL="0" distR="0" wp14:anchorId="04A58DD1" wp14:editId="50F4EC2F">
              <wp:extent cx="3829584" cy="495369"/>
              <wp:effectExtent l="0" t="0" r="0" b="0"/>
              <wp:docPr id="10683644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4428" name="Picture 1" descr="A screen shot of a computer&#10;&#10;AI-generated content may be incorrect."/>
                      <pic:cNvPicPr/>
                    </pic:nvPicPr>
                    <pic:blipFill>
                      <a:blip r:embed="rId17"/>
                      <a:stretch>
                        <a:fillRect/>
                      </a:stretch>
                    </pic:blipFill>
                    <pic:spPr>
                      <a:xfrm>
                        <a:off x="0" y="0"/>
                        <a:ext cx="3829584" cy="495369"/>
                      </a:xfrm>
                      <a:prstGeom prst="rect">
                        <a:avLst/>
                      </a:prstGeom>
                    </pic:spPr>
                  </pic:pic>
                </a:graphicData>
              </a:graphic>
            </wp:inline>
          </w:drawing>
        </w:r>
      </w:ins>
    </w:p>
    <w:p w14:paraId="664C94D4" w14:textId="0BEAFDFD" w:rsidR="00B20F6D" w:rsidRDefault="00B20F6D" w:rsidP="0057753C">
      <w:pPr>
        <w:ind w:firstLine="720"/>
        <w:rPr>
          <w:ins w:id="32" w:author="Sofia ObandoVasquez" w:date="2025-10-06T13:30:00Z" w16du:dateUtc="2025-10-06T17:30:00Z"/>
          <w:b/>
          <w:bCs/>
        </w:rPr>
      </w:pPr>
      <w:ins w:id="33" w:author="Sofia ObandoVasquez" w:date="2025-10-06T13:28:00Z" w16du:dateUtc="2025-10-06T17:28:00Z">
        <w:r>
          <w:rPr>
            <w:b/>
            <w:bCs/>
          </w:rPr>
          <w:t>Is this normal?</w:t>
        </w:r>
      </w:ins>
    </w:p>
    <w:p w14:paraId="6B7C90DB" w14:textId="64078598" w:rsidR="00D67E02" w:rsidRDefault="00D67E02" w:rsidP="0057753C">
      <w:pPr>
        <w:ind w:firstLine="720"/>
        <w:rPr>
          <w:ins w:id="34" w:author="Sofia ObandoVasquez" w:date="2025-10-06T13:27:00Z" w16du:dateUtc="2025-10-06T17:27:00Z"/>
          <w:b/>
          <w:bCs/>
        </w:rPr>
      </w:pPr>
      <w:ins w:id="35" w:author="Sofia ObandoVasquez" w:date="2025-10-06T13:30:00Z" w16du:dateUtc="2025-10-06T17:30:00Z">
        <w:r>
          <w:rPr>
            <w:b/>
            <w:bCs/>
          </w:rPr>
          <w:t>When the compensation is been sone user does not know if its running or if somethin</w:t>
        </w:r>
        <w:r w:rsidR="003A0A54">
          <w:rPr>
            <w:b/>
            <w:bCs/>
          </w:rPr>
          <w:t xml:space="preserve">g went </w:t>
        </w:r>
      </w:ins>
      <w:ins w:id="36" w:author="Sofia ObandoVasquez" w:date="2025-10-06T13:33:00Z" w16du:dateUtc="2025-10-06T17:33:00Z">
        <w:r w:rsidR="00A668D4">
          <w:rPr>
            <w:b/>
            <w:bCs/>
          </w:rPr>
          <w:t>wrong</w:t>
        </w:r>
      </w:ins>
      <w:ins w:id="37" w:author="Sofia ObandoVasquez" w:date="2025-10-06T13:30:00Z" w16du:dateUtc="2025-10-06T17:30:00Z">
        <w:r w:rsidR="003A0A54">
          <w:rPr>
            <w:b/>
            <w:bCs/>
          </w:rPr>
          <w:t xml:space="preserve">, maybe consider add a progress bar or something like that </w:t>
        </w:r>
      </w:ins>
    </w:p>
    <w:p w14:paraId="21B0454B" w14:textId="7CE8417D" w:rsidR="00C13952" w:rsidRDefault="00A668D4" w:rsidP="0057753C">
      <w:pPr>
        <w:ind w:firstLine="720"/>
        <w:rPr>
          <w:ins w:id="38" w:author="Sofia ObandoVasquez" w:date="2025-10-06T13:33:00Z" w16du:dateUtc="2025-10-06T17:33:00Z"/>
          <w:b/>
          <w:bCs/>
        </w:rPr>
      </w:pPr>
      <w:ins w:id="39" w:author="Sofia ObandoVasquez" w:date="2025-10-06T13:33:00Z" w16du:dateUtc="2025-10-06T17:33:00Z">
        <w:r w:rsidRPr="00A668D4">
          <w:rPr>
            <w:b/>
            <w:bCs/>
            <w:noProof/>
          </w:rPr>
          <w:drawing>
            <wp:inline distT="0" distB="0" distL="0" distR="0" wp14:anchorId="75255DB4" wp14:editId="1897AC25">
              <wp:extent cx="5612130" cy="3005455"/>
              <wp:effectExtent l="0" t="0" r="7620" b="4445"/>
              <wp:docPr id="1873081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81235" name="Picture 1" descr="A screenshot of a computer&#10;&#10;AI-generated content may be incorrect."/>
                      <pic:cNvPicPr/>
                    </pic:nvPicPr>
                    <pic:blipFill>
                      <a:blip r:embed="rId18"/>
                      <a:stretch>
                        <a:fillRect/>
                      </a:stretch>
                    </pic:blipFill>
                    <pic:spPr>
                      <a:xfrm>
                        <a:off x="0" y="0"/>
                        <a:ext cx="5612130" cy="3005455"/>
                      </a:xfrm>
                      <a:prstGeom prst="rect">
                        <a:avLst/>
                      </a:prstGeom>
                    </pic:spPr>
                  </pic:pic>
                </a:graphicData>
              </a:graphic>
            </wp:inline>
          </w:drawing>
        </w:r>
      </w:ins>
    </w:p>
    <w:p w14:paraId="23C5EB59" w14:textId="393D6122" w:rsidR="00A711A2" w:rsidRDefault="00A711A2" w:rsidP="0057753C">
      <w:pPr>
        <w:ind w:firstLine="720"/>
        <w:rPr>
          <w:ins w:id="40" w:author="Sofia ObandoVasquez" w:date="2025-10-06T13:33:00Z" w16du:dateUtc="2025-10-06T17:33:00Z"/>
          <w:b/>
          <w:bCs/>
        </w:rPr>
      </w:pPr>
      <w:ins w:id="41" w:author="Sofia ObandoVasquez" w:date="2025-10-06T13:33:00Z" w16du:dateUtc="2025-10-06T17:33:00Z">
        <w:r w:rsidRPr="00A711A2">
          <w:rPr>
            <w:b/>
            <w:bCs/>
            <w:noProof/>
          </w:rPr>
          <w:lastRenderedPageBreak/>
          <w:drawing>
            <wp:inline distT="0" distB="0" distL="0" distR="0" wp14:anchorId="02C438A3" wp14:editId="5A87D0C3">
              <wp:extent cx="5612130" cy="2534920"/>
              <wp:effectExtent l="0" t="0" r="7620" b="0"/>
              <wp:docPr id="21038143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4311" name="Picture 1" descr="A screenshot of a computer program&#10;&#10;AI-generated content may be incorrect."/>
                      <pic:cNvPicPr/>
                    </pic:nvPicPr>
                    <pic:blipFill>
                      <a:blip r:embed="rId19"/>
                      <a:stretch>
                        <a:fillRect/>
                      </a:stretch>
                    </pic:blipFill>
                    <pic:spPr>
                      <a:xfrm>
                        <a:off x="0" y="0"/>
                        <a:ext cx="5612130" cy="2534920"/>
                      </a:xfrm>
                      <a:prstGeom prst="rect">
                        <a:avLst/>
                      </a:prstGeom>
                    </pic:spPr>
                  </pic:pic>
                </a:graphicData>
              </a:graphic>
            </wp:inline>
          </w:drawing>
        </w:r>
      </w:ins>
    </w:p>
    <w:p w14:paraId="65847468" w14:textId="1190BF2E" w:rsidR="00A711A2" w:rsidRDefault="00A711A2" w:rsidP="0057753C">
      <w:pPr>
        <w:ind w:firstLine="720"/>
        <w:rPr>
          <w:ins w:id="42" w:author="Sofia ObandoVasquez" w:date="2025-10-06T13:36:00Z" w16du:dateUtc="2025-10-06T17:36:00Z"/>
          <w:b/>
          <w:bCs/>
        </w:rPr>
      </w:pPr>
      <w:ins w:id="43" w:author="Sofia ObandoVasquez" w:date="2025-10-06T13:33:00Z" w16du:dateUtc="2025-10-06T17:33:00Z">
        <w:r>
          <w:rPr>
            <w:b/>
            <w:bCs/>
          </w:rPr>
          <w:t>I think something went wrong for this image in the vortex, but I don’t know why.</w:t>
        </w:r>
      </w:ins>
    </w:p>
    <w:p w14:paraId="2346B274" w14:textId="77777777" w:rsidR="001B694A" w:rsidRDefault="001B694A" w:rsidP="0057753C">
      <w:pPr>
        <w:ind w:firstLine="720"/>
        <w:rPr>
          <w:ins w:id="44" w:author="Sofia ObandoVasquez" w:date="2025-10-06T13:36:00Z" w16du:dateUtc="2025-10-06T17:36:00Z"/>
          <w:b/>
          <w:bCs/>
        </w:rPr>
      </w:pPr>
    </w:p>
    <w:p w14:paraId="2455B9AE" w14:textId="30158A66" w:rsidR="001B694A" w:rsidRDefault="007C4371" w:rsidP="0057753C">
      <w:pPr>
        <w:ind w:firstLine="720"/>
        <w:rPr>
          <w:ins w:id="45" w:author="Sofia ObandoVasquez" w:date="2025-10-06T13:37:00Z" w16du:dateUtc="2025-10-06T17:37:00Z"/>
          <w:b/>
          <w:bCs/>
        </w:rPr>
      </w:pPr>
      <w:ins w:id="46" w:author="Sofia ObandoVasquez" w:date="2025-10-06T13:36:00Z" w16du:dateUtc="2025-10-06T17:36:00Z">
        <w:r>
          <w:rPr>
            <w:b/>
            <w:bCs/>
          </w:rPr>
          <w:t xml:space="preserve">What is </w:t>
        </w:r>
        <w:proofErr w:type="gramStart"/>
        <w:r>
          <w:rPr>
            <w:b/>
            <w:bCs/>
          </w:rPr>
          <w:t>suppose</w:t>
        </w:r>
        <w:proofErr w:type="gramEnd"/>
        <w:r>
          <w:rPr>
            <w:b/>
            <w:bCs/>
          </w:rPr>
          <w:t xml:space="preserve"> to happen when the user </w:t>
        </w:r>
        <w:proofErr w:type="gramStart"/>
        <w:r>
          <w:rPr>
            <w:b/>
            <w:bCs/>
          </w:rPr>
          <w:t>select</w:t>
        </w:r>
        <w:proofErr w:type="gramEnd"/>
        <w:r>
          <w:rPr>
            <w:b/>
            <w:bCs/>
          </w:rPr>
          <w:t xml:space="preserve"> </w:t>
        </w:r>
        <w:proofErr w:type="gramStart"/>
        <w:r>
          <w:rPr>
            <w:b/>
            <w:bCs/>
          </w:rPr>
          <w:t>the manual</w:t>
        </w:r>
        <w:proofErr w:type="gramEnd"/>
        <w:r>
          <w:rPr>
            <w:b/>
            <w:bCs/>
          </w:rPr>
          <w:t xml:space="preserve"> compensatio</w:t>
        </w:r>
      </w:ins>
      <w:ins w:id="47" w:author="Sofia ObandoVasquez" w:date="2025-10-06T13:37:00Z" w16du:dateUtc="2025-10-06T17:37:00Z">
        <w:r>
          <w:rPr>
            <w:b/>
            <w:bCs/>
          </w:rPr>
          <w:t xml:space="preserve">n? Because I did it and I don’t know how to </w:t>
        </w:r>
        <w:r w:rsidR="00072445">
          <w:rPr>
            <w:b/>
            <w:bCs/>
          </w:rPr>
          <w:t>“draw” or enter the coordinates</w:t>
        </w:r>
      </w:ins>
    </w:p>
    <w:p w14:paraId="6E8142D8" w14:textId="0EC2A0E7" w:rsidR="00072445" w:rsidRDefault="00914B39" w:rsidP="0057753C">
      <w:pPr>
        <w:ind w:firstLine="720"/>
        <w:rPr>
          <w:ins w:id="48" w:author="Sofia ObandoVasquez" w:date="2025-10-06T13:37:00Z" w16du:dateUtc="2025-10-06T17:37:00Z"/>
          <w:b/>
          <w:bCs/>
        </w:rPr>
      </w:pPr>
      <w:ins w:id="49" w:author="Sofia ObandoVasquez" w:date="2025-10-06T13:38:00Z" w16du:dateUtc="2025-10-06T17:38:00Z">
        <w:r w:rsidRPr="00914B39">
          <w:rPr>
            <w:b/>
            <w:bCs/>
            <w:noProof/>
          </w:rPr>
          <w:drawing>
            <wp:inline distT="0" distB="0" distL="0" distR="0" wp14:anchorId="5BA36421" wp14:editId="084D85A4">
              <wp:extent cx="5612130" cy="3013710"/>
              <wp:effectExtent l="0" t="0" r="7620" b="0"/>
              <wp:docPr id="1871389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89162" name="Picture 1" descr="A screenshot of a computer&#10;&#10;AI-generated content may be incorrect."/>
                      <pic:cNvPicPr/>
                    </pic:nvPicPr>
                    <pic:blipFill>
                      <a:blip r:embed="rId20"/>
                      <a:stretch>
                        <a:fillRect/>
                      </a:stretch>
                    </pic:blipFill>
                    <pic:spPr>
                      <a:xfrm>
                        <a:off x="0" y="0"/>
                        <a:ext cx="5612130" cy="3013710"/>
                      </a:xfrm>
                      <a:prstGeom prst="rect">
                        <a:avLst/>
                      </a:prstGeom>
                    </pic:spPr>
                  </pic:pic>
                </a:graphicData>
              </a:graphic>
            </wp:inline>
          </w:drawing>
        </w:r>
      </w:ins>
    </w:p>
    <w:p w14:paraId="18248171" w14:textId="23B91975" w:rsidR="00072445" w:rsidRDefault="00465F70" w:rsidP="0057753C">
      <w:pPr>
        <w:ind w:firstLine="720"/>
        <w:rPr>
          <w:ins w:id="50" w:author="Sofia ObandoVasquez" w:date="2025-10-06T13:39:00Z" w16du:dateUtc="2025-10-06T17:39:00Z"/>
          <w:b/>
          <w:bCs/>
        </w:rPr>
      </w:pPr>
      <w:ins w:id="51" w:author="Sofia ObandoVasquez" w:date="2025-10-06T13:38:00Z" w16du:dateUtc="2025-10-06T17:38:00Z">
        <w:r w:rsidRPr="00465F70">
          <w:rPr>
            <w:b/>
            <w:bCs/>
            <w:noProof/>
          </w:rPr>
          <w:lastRenderedPageBreak/>
          <w:drawing>
            <wp:inline distT="0" distB="0" distL="0" distR="0" wp14:anchorId="0F1268BC" wp14:editId="538D312F">
              <wp:extent cx="5612130" cy="891540"/>
              <wp:effectExtent l="0" t="0" r="7620" b="3810"/>
              <wp:docPr id="119523452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4521" name="Picture 1" descr="A screen shot of a computer code&#10;&#10;AI-generated content may be incorrect."/>
                      <pic:cNvPicPr/>
                    </pic:nvPicPr>
                    <pic:blipFill>
                      <a:blip r:embed="rId21"/>
                      <a:stretch>
                        <a:fillRect/>
                      </a:stretch>
                    </pic:blipFill>
                    <pic:spPr>
                      <a:xfrm>
                        <a:off x="0" y="0"/>
                        <a:ext cx="5612130" cy="891540"/>
                      </a:xfrm>
                      <a:prstGeom prst="rect">
                        <a:avLst/>
                      </a:prstGeom>
                    </pic:spPr>
                  </pic:pic>
                </a:graphicData>
              </a:graphic>
            </wp:inline>
          </w:drawing>
        </w:r>
      </w:ins>
    </w:p>
    <w:p w14:paraId="6BF058F6" w14:textId="77777777" w:rsidR="00FE3990" w:rsidRDefault="00FE3990" w:rsidP="0057753C">
      <w:pPr>
        <w:ind w:firstLine="720"/>
        <w:rPr>
          <w:ins w:id="52" w:author="Sofia ObandoVasquez" w:date="2025-10-06T13:39:00Z" w16du:dateUtc="2025-10-06T17:39:00Z"/>
          <w:b/>
          <w:bCs/>
        </w:rPr>
      </w:pPr>
    </w:p>
    <w:p w14:paraId="608FF5DF" w14:textId="7BACEC38" w:rsidR="00FE3990" w:rsidRDefault="00FE3990" w:rsidP="0057753C">
      <w:pPr>
        <w:ind w:firstLine="720"/>
        <w:rPr>
          <w:ins w:id="53" w:author="Sofia ObandoVasquez" w:date="2025-10-06T13:40:00Z" w16du:dateUtc="2025-10-06T17:40:00Z"/>
          <w:b/>
          <w:bCs/>
        </w:rPr>
      </w:pPr>
      <w:ins w:id="54" w:author="Sofia ObandoVasquez" w:date="2025-10-06T13:39:00Z" w16du:dateUtc="2025-10-06T17:39:00Z">
        <w:r w:rsidRPr="00FE3990">
          <w:rPr>
            <w:b/>
            <w:bCs/>
            <w:noProof/>
          </w:rPr>
          <w:drawing>
            <wp:inline distT="0" distB="0" distL="0" distR="0" wp14:anchorId="33EF0845" wp14:editId="2A74CD53">
              <wp:extent cx="5612130" cy="692785"/>
              <wp:effectExtent l="0" t="0" r="7620" b="0"/>
              <wp:docPr id="6529037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03734" name="Picture 1" descr="A screen shot of a computer&#10;&#10;AI-generated content may be incorrect."/>
                      <pic:cNvPicPr/>
                    </pic:nvPicPr>
                    <pic:blipFill>
                      <a:blip r:embed="rId22"/>
                      <a:stretch>
                        <a:fillRect/>
                      </a:stretch>
                    </pic:blipFill>
                    <pic:spPr>
                      <a:xfrm>
                        <a:off x="0" y="0"/>
                        <a:ext cx="5612130" cy="692785"/>
                      </a:xfrm>
                      <a:prstGeom prst="rect">
                        <a:avLst/>
                      </a:prstGeom>
                    </pic:spPr>
                  </pic:pic>
                </a:graphicData>
              </a:graphic>
            </wp:inline>
          </w:drawing>
        </w:r>
      </w:ins>
    </w:p>
    <w:p w14:paraId="6526D0F4" w14:textId="11F09AE0" w:rsidR="00711264" w:rsidRDefault="007D7A98" w:rsidP="0057753C">
      <w:pPr>
        <w:ind w:firstLine="720"/>
        <w:rPr>
          <w:ins w:id="55" w:author="Sofia ObandoVasquez" w:date="2025-10-06T13:40:00Z" w16du:dateUtc="2025-10-06T17:40:00Z"/>
          <w:b/>
          <w:bCs/>
        </w:rPr>
      </w:pPr>
      <w:ins w:id="56" w:author="Sofia ObandoVasquez" w:date="2025-10-06T13:40:00Z" w16du:dateUtc="2025-10-06T17:40:00Z">
        <w:r>
          <w:rPr>
            <w:b/>
            <w:bCs/>
          </w:rPr>
          <w:t xml:space="preserve">User cannot see the coordinates when the dialog window is open </w:t>
        </w:r>
      </w:ins>
    </w:p>
    <w:p w14:paraId="0F3EB209" w14:textId="3EC301AE" w:rsidR="007D7A98" w:rsidRDefault="007D7A98" w:rsidP="0057753C">
      <w:pPr>
        <w:ind w:firstLine="720"/>
        <w:rPr>
          <w:ins w:id="57" w:author="Sofia ObandoVasquez" w:date="2025-10-06T13:41:00Z" w16du:dateUtc="2025-10-06T17:41:00Z"/>
          <w:b/>
          <w:bCs/>
        </w:rPr>
      </w:pPr>
      <w:ins w:id="58" w:author="Sofia ObandoVasquez" w:date="2025-10-06T13:40:00Z" w16du:dateUtc="2025-10-06T17:40:00Z">
        <w:r w:rsidRPr="007D7A98">
          <w:rPr>
            <w:b/>
            <w:bCs/>
            <w:noProof/>
          </w:rPr>
          <w:drawing>
            <wp:inline distT="0" distB="0" distL="0" distR="0" wp14:anchorId="5A244541" wp14:editId="7E57F2A7">
              <wp:extent cx="5612130" cy="4164330"/>
              <wp:effectExtent l="0" t="0" r="7620" b="7620"/>
              <wp:docPr id="927307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07898" name="Picture 1" descr="A screenshot of a computer&#10;&#10;AI-generated content may be incorrect."/>
                      <pic:cNvPicPr/>
                    </pic:nvPicPr>
                    <pic:blipFill>
                      <a:blip r:embed="rId23"/>
                      <a:stretch>
                        <a:fillRect/>
                      </a:stretch>
                    </pic:blipFill>
                    <pic:spPr>
                      <a:xfrm>
                        <a:off x="0" y="0"/>
                        <a:ext cx="5612130" cy="4164330"/>
                      </a:xfrm>
                      <a:prstGeom prst="rect">
                        <a:avLst/>
                      </a:prstGeom>
                    </pic:spPr>
                  </pic:pic>
                </a:graphicData>
              </a:graphic>
            </wp:inline>
          </w:drawing>
        </w:r>
      </w:ins>
    </w:p>
    <w:p w14:paraId="0E6E179E" w14:textId="363FB411" w:rsidR="00826837" w:rsidRDefault="00826837" w:rsidP="0057753C">
      <w:pPr>
        <w:ind w:firstLine="720"/>
        <w:rPr>
          <w:ins w:id="59" w:author="Sofia ObandoVasquez" w:date="2025-10-06T13:45:00Z" w16du:dateUtc="2025-10-06T17:45:00Z"/>
          <w:b/>
          <w:bCs/>
        </w:rPr>
      </w:pPr>
      <w:ins w:id="60" w:author="Sofia ObandoVasquez" w:date="2025-10-06T13:41:00Z" w16du:dateUtc="2025-10-06T17:41:00Z">
        <w:r>
          <w:rPr>
            <w:b/>
            <w:bCs/>
          </w:rPr>
          <w:t>Manual setting for spatial filtering is not working properly</w:t>
        </w:r>
      </w:ins>
    </w:p>
    <w:p w14:paraId="3E08D0BA" w14:textId="77777777" w:rsidR="00C2147B" w:rsidRDefault="00C2147B" w:rsidP="0057753C">
      <w:pPr>
        <w:ind w:firstLine="720"/>
        <w:rPr>
          <w:ins w:id="61" w:author="Sofia ObandoVasquez" w:date="2025-10-06T13:45:00Z" w16du:dateUtc="2025-10-06T17:45:00Z"/>
          <w:b/>
          <w:bCs/>
        </w:rPr>
      </w:pPr>
    </w:p>
    <w:p w14:paraId="753FB161" w14:textId="3697B3FC" w:rsidR="00C2147B" w:rsidRDefault="00C2147B" w:rsidP="0057753C">
      <w:pPr>
        <w:ind w:firstLine="720"/>
        <w:rPr>
          <w:ins w:id="62" w:author="Sofia ObandoVasquez" w:date="2025-10-06T13:45:00Z" w16du:dateUtc="2025-10-06T17:45:00Z"/>
          <w:b/>
          <w:bCs/>
        </w:rPr>
      </w:pPr>
      <w:ins w:id="63" w:author="Sofia ObandoVasquez" w:date="2025-10-06T13:45:00Z" w16du:dateUtc="2025-10-06T17:45:00Z">
        <w:r w:rsidRPr="00C2147B">
          <w:rPr>
            <w:b/>
            <w:bCs/>
            <w:noProof/>
          </w:rPr>
          <w:lastRenderedPageBreak/>
          <w:drawing>
            <wp:inline distT="0" distB="0" distL="0" distR="0" wp14:anchorId="74E0A25C" wp14:editId="53B8AF15">
              <wp:extent cx="5612130" cy="1996440"/>
              <wp:effectExtent l="0" t="0" r="7620" b="3810"/>
              <wp:docPr id="282815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5193" name="Picture 1" descr="A screenshot of a computer&#10;&#10;AI-generated content may be incorrect."/>
                      <pic:cNvPicPr/>
                    </pic:nvPicPr>
                    <pic:blipFill>
                      <a:blip r:embed="rId24"/>
                      <a:stretch>
                        <a:fillRect/>
                      </a:stretch>
                    </pic:blipFill>
                    <pic:spPr>
                      <a:xfrm>
                        <a:off x="0" y="0"/>
                        <a:ext cx="5612130" cy="1996440"/>
                      </a:xfrm>
                      <a:prstGeom prst="rect">
                        <a:avLst/>
                      </a:prstGeom>
                    </pic:spPr>
                  </pic:pic>
                </a:graphicData>
              </a:graphic>
            </wp:inline>
          </w:drawing>
        </w:r>
      </w:ins>
    </w:p>
    <w:p w14:paraId="1625EA0E" w14:textId="6C1725B9" w:rsidR="00C2147B" w:rsidRDefault="00C2147B" w:rsidP="0057753C">
      <w:pPr>
        <w:ind w:firstLine="720"/>
        <w:rPr>
          <w:ins w:id="64" w:author="Sofia ObandoVasquez" w:date="2025-10-06T13:46:00Z" w16du:dateUtc="2025-10-06T17:46:00Z"/>
          <w:b/>
          <w:bCs/>
        </w:rPr>
      </w:pPr>
      <w:ins w:id="65" w:author="Sofia ObandoVasquez" w:date="2025-10-06T13:45:00Z" w16du:dateUtc="2025-10-06T17:45:00Z">
        <w:r>
          <w:rPr>
            <w:b/>
            <w:bCs/>
          </w:rPr>
          <w:t>What ROI? I was not asked for</w:t>
        </w:r>
      </w:ins>
      <w:ins w:id="66" w:author="Sofia ObandoVasquez" w:date="2025-10-06T13:46:00Z" w16du:dateUtc="2025-10-06T17:46:00Z">
        <w:r>
          <w:rPr>
            <w:b/>
            <w:bCs/>
          </w:rPr>
          <w:t xml:space="preserve"> selecting any ROI</w:t>
        </w:r>
      </w:ins>
    </w:p>
    <w:p w14:paraId="258F1A44" w14:textId="38591C27" w:rsidR="00D84256" w:rsidRDefault="00D84256" w:rsidP="0057753C">
      <w:pPr>
        <w:ind w:firstLine="720"/>
        <w:rPr>
          <w:ins w:id="67" w:author="Sofia ObandoVasquez" w:date="2025-10-06T13:47:00Z" w16du:dateUtc="2025-10-06T17:47:00Z"/>
          <w:b/>
          <w:bCs/>
        </w:rPr>
      </w:pPr>
      <w:ins w:id="68" w:author="Sofia ObandoVasquez" w:date="2025-10-06T13:46:00Z" w16du:dateUtc="2025-10-06T17:46:00Z">
        <w:r>
          <w:rPr>
            <w:b/>
            <w:bCs/>
          </w:rPr>
          <w:t xml:space="preserve">When </w:t>
        </w:r>
        <w:r w:rsidR="00B822AD">
          <w:rPr>
            <w:b/>
            <w:bCs/>
          </w:rPr>
          <w:t>the user select a Z-scan Sweep which size</w:t>
        </w:r>
      </w:ins>
      <w:ins w:id="69" w:author="Sofia ObandoVasquez" w:date="2025-10-06T13:47:00Z" w16du:dateUtc="2025-10-06T17:47:00Z">
        <w:r w:rsidR="00B822AD">
          <w:rPr>
            <w:b/>
            <w:bCs/>
          </w:rPr>
          <w:t xml:space="preserve"> is the step? Is always the same? Why is not chosen by user?</w:t>
        </w:r>
      </w:ins>
    </w:p>
    <w:p w14:paraId="5D825C91" w14:textId="50F4FE14" w:rsidR="00B822AD" w:rsidRDefault="00DB2E3F" w:rsidP="0057753C">
      <w:pPr>
        <w:ind w:firstLine="720"/>
        <w:rPr>
          <w:ins w:id="70" w:author="Sofia ObandoVasquez" w:date="2025-10-06T13:49:00Z" w16du:dateUtc="2025-10-06T17:49:00Z"/>
          <w:b/>
          <w:bCs/>
        </w:rPr>
      </w:pPr>
      <w:ins w:id="71" w:author="Sofia ObandoVasquez" w:date="2025-10-06T13:49:00Z" w16du:dateUtc="2025-10-06T17:49:00Z">
        <w:r w:rsidRPr="00DB2E3F">
          <w:rPr>
            <w:b/>
            <w:bCs/>
            <w:noProof/>
          </w:rPr>
          <w:drawing>
            <wp:inline distT="0" distB="0" distL="0" distR="0" wp14:anchorId="61C42C84" wp14:editId="2D41FF66">
              <wp:extent cx="5612130" cy="2986405"/>
              <wp:effectExtent l="0" t="0" r="7620" b="4445"/>
              <wp:docPr id="450580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0502" name="Picture 1" descr="A screenshot of a computer&#10;&#10;AI-generated content may be incorrect."/>
                      <pic:cNvPicPr/>
                    </pic:nvPicPr>
                    <pic:blipFill>
                      <a:blip r:embed="rId25"/>
                      <a:stretch>
                        <a:fillRect/>
                      </a:stretch>
                    </pic:blipFill>
                    <pic:spPr>
                      <a:xfrm>
                        <a:off x="0" y="0"/>
                        <a:ext cx="5612130" cy="2986405"/>
                      </a:xfrm>
                      <a:prstGeom prst="rect">
                        <a:avLst/>
                      </a:prstGeom>
                    </pic:spPr>
                  </pic:pic>
                </a:graphicData>
              </a:graphic>
            </wp:inline>
          </w:drawing>
        </w:r>
      </w:ins>
    </w:p>
    <w:p w14:paraId="1640EB68" w14:textId="6B3374E1" w:rsidR="00DB2E3F" w:rsidRDefault="00DB2E3F" w:rsidP="0057753C">
      <w:pPr>
        <w:ind w:firstLine="720"/>
        <w:rPr>
          <w:ins w:id="72" w:author="Sofia ObandoVasquez" w:date="2025-10-06T13:51:00Z" w16du:dateUtc="2025-10-06T17:51:00Z"/>
          <w:b/>
          <w:bCs/>
        </w:rPr>
      </w:pPr>
      <w:ins w:id="73" w:author="Sofia ObandoVasquez" w:date="2025-10-06T13:49:00Z" w16du:dateUtc="2025-10-06T17:49:00Z">
        <w:r>
          <w:rPr>
            <w:b/>
            <w:bCs/>
          </w:rPr>
          <w:t xml:space="preserve">I was playing with the app with DHM holograms, and then I </w:t>
        </w:r>
        <w:r w:rsidR="00564D7E">
          <w:rPr>
            <w:b/>
            <w:bCs/>
          </w:rPr>
          <w:t xml:space="preserve">change to </w:t>
        </w:r>
        <w:proofErr w:type="spellStart"/>
        <w:r w:rsidR="00564D7E">
          <w:rPr>
            <w:b/>
            <w:bCs/>
          </w:rPr>
          <w:t>ohase</w:t>
        </w:r>
        <w:proofErr w:type="spellEnd"/>
        <w:r w:rsidR="00564D7E">
          <w:rPr>
            <w:b/>
            <w:bCs/>
          </w:rPr>
          <w:t xml:space="preserve"> shifting, but the propagation setup did not </w:t>
        </w:r>
        <w:proofErr w:type="gramStart"/>
        <w:r w:rsidR="00564D7E">
          <w:rPr>
            <w:b/>
            <w:bCs/>
          </w:rPr>
          <w:t>went</w:t>
        </w:r>
        <w:proofErr w:type="gramEnd"/>
        <w:r w:rsidR="00564D7E">
          <w:rPr>
            <w:b/>
            <w:bCs/>
          </w:rPr>
          <w:t xml:space="preserve"> back to default, and now the visualization of the phase is weird, because its at a random distance, </w:t>
        </w:r>
      </w:ins>
      <w:proofErr w:type="spellStart"/>
      <w:ins w:id="74" w:author="Sofia ObandoVasquez" w:date="2025-10-06T13:50:00Z" w16du:dateUtc="2025-10-06T17:50:00Z">
        <w:r w:rsidR="00D05085">
          <w:rPr>
            <w:b/>
            <w:bCs/>
          </w:rPr>
          <w:t>todos</w:t>
        </w:r>
        <w:proofErr w:type="spellEnd"/>
        <w:r w:rsidR="00D05085">
          <w:rPr>
            <w:b/>
            <w:bCs/>
          </w:rPr>
          <w:t xml:space="preserve"> </w:t>
        </w:r>
        <w:proofErr w:type="spellStart"/>
        <w:r w:rsidR="00D05085">
          <w:rPr>
            <w:b/>
            <w:bCs/>
          </w:rPr>
          <w:t>los</w:t>
        </w:r>
        <w:proofErr w:type="spellEnd"/>
        <w:r w:rsidR="00D05085">
          <w:rPr>
            <w:b/>
            <w:bCs/>
          </w:rPr>
          <w:t xml:space="preserve"> </w:t>
        </w:r>
        <w:proofErr w:type="spellStart"/>
        <w:r w:rsidR="00D05085">
          <w:rPr>
            <w:b/>
            <w:bCs/>
          </w:rPr>
          <w:t>paneles</w:t>
        </w:r>
        <w:proofErr w:type="spellEnd"/>
        <w:r w:rsidR="00D05085">
          <w:rPr>
            <w:b/>
            <w:bCs/>
          </w:rPr>
          <w:t xml:space="preserve"> </w:t>
        </w:r>
        <w:proofErr w:type="spellStart"/>
        <w:r w:rsidR="00D05085">
          <w:rPr>
            <w:b/>
            <w:bCs/>
          </w:rPr>
          <w:t>deberian</w:t>
        </w:r>
        <w:proofErr w:type="spellEnd"/>
        <w:r w:rsidR="00D05085">
          <w:rPr>
            <w:b/>
            <w:bCs/>
          </w:rPr>
          <w:t xml:space="preserve"> Volver a </w:t>
        </w:r>
        <w:proofErr w:type="spellStart"/>
        <w:r w:rsidR="00D05085">
          <w:rPr>
            <w:b/>
            <w:bCs/>
          </w:rPr>
          <w:t>valores</w:t>
        </w:r>
        <w:proofErr w:type="spellEnd"/>
        <w:r w:rsidR="00D05085">
          <w:rPr>
            <w:b/>
            <w:bCs/>
          </w:rPr>
          <w:t xml:space="preserve"> </w:t>
        </w:r>
        <w:proofErr w:type="spellStart"/>
        <w:r w:rsidR="00D05085">
          <w:rPr>
            <w:b/>
            <w:bCs/>
          </w:rPr>
          <w:t>predeterminados</w:t>
        </w:r>
        <w:proofErr w:type="spellEnd"/>
        <w:r w:rsidR="00D05085">
          <w:rPr>
            <w:b/>
            <w:bCs/>
          </w:rPr>
          <w:t xml:space="preserve"> </w:t>
        </w:r>
        <w:proofErr w:type="spellStart"/>
        <w:r w:rsidR="00D05085">
          <w:rPr>
            <w:b/>
            <w:bCs/>
          </w:rPr>
          <w:t>cuando</w:t>
        </w:r>
        <w:proofErr w:type="spellEnd"/>
        <w:r w:rsidR="00D05085">
          <w:rPr>
            <w:b/>
            <w:bCs/>
          </w:rPr>
          <w:t xml:space="preserve"> </w:t>
        </w:r>
        <w:proofErr w:type="spellStart"/>
        <w:r w:rsidR="00D05085">
          <w:rPr>
            <w:b/>
            <w:bCs/>
          </w:rPr>
          <w:t>el</w:t>
        </w:r>
        <w:proofErr w:type="spellEnd"/>
        <w:r w:rsidR="00D05085">
          <w:rPr>
            <w:b/>
            <w:bCs/>
          </w:rPr>
          <w:t xml:space="preserve"> </w:t>
        </w:r>
        <w:proofErr w:type="spellStart"/>
        <w:r w:rsidR="00D05085">
          <w:rPr>
            <w:b/>
            <w:bCs/>
          </w:rPr>
          <w:t>usuario</w:t>
        </w:r>
        <w:proofErr w:type="spellEnd"/>
        <w:r w:rsidR="00D05085">
          <w:rPr>
            <w:b/>
            <w:bCs/>
          </w:rPr>
          <w:t xml:space="preserve"> cambia de </w:t>
        </w:r>
        <w:proofErr w:type="spellStart"/>
        <w:r w:rsidR="00D05085">
          <w:rPr>
            <w:b/>
            <w:bCs/>
          </w:rPr>
          <w:t>tipo</w:t>
        </w:r>
        <w:proofErr w:type="spellEnd"/>
        <w:r w:rsidR="00D05085">
          <w:rPr>
            <w:b/>
            <w:bCs/>
          </w:rPr>
          <w:t xml:space="preserve"> de </w:t>
        </w:r>
        <w:proofErr w:type="spellStart"/>
        <w:r w:rsidR="00D05085">
          <w:rPr>
            <w:b/>
            <w:bCs/>
          </w:rPr>
          <w:t>reconstruccion</w:t>
        </w:r>
        <w:proofErr w:type="spellEnd"/>
        <w:r w:rsidR="00D05085">
          <w:rPr>
            <w:b/>
            <w:bCs/>
          </w:rPr>
          <w:t xml:space="preserve">, </w:t>
        </w:r>
        <w:proofErr w:type="spellStart"/>
        <w:r w:rsidR="00D05085">
          <w:rPr>
            <w:b/>
            <w:bCs/>
          </w:rPr>
          <w:t>sino</w:t>
        </w:r>
        <w:proofErr w:type="spellEnd"/>
        <w:r w:rsidR="00D05085">
          <w:rPr>
            <w:b/>
            <w:bCs/>
          </w:rPr>
          <w:t xml:space="preserve"> </w:t>
        </w:r>
        <w:proofErr w:type="spellStart"/>
        <w:r w:rsidR="00D05085">
          <w:rPr>
            <w:b/>
            <w:bCs/>
          </w:rPr>
          <w:t>tocaria</w:t>
        </w:r>
        <w:proofErr w:type="spellEnd"/>
        <w:r w:rsidR="00D05085">
          <w:rPr>
            <w:b/>
            <w:bCs/>
          </w:rPr>
          <w:t xml:space="preserve"> </w:t>
        </w:r>
        <w:proofErr w:type="spellStart"/>
        <w:r w:rsidR="00D05085">
          <w:rPr>
            <w:b/>
            <w:bCs/>
          </w:rPr>
          <w:t>cerrar</w:t>
        </w:r>
        <w:proofErr w:type="spellEnd"/>
        <w:r w:rsidR="00D05085">
          <w:rPr>
            <w:b/>
            <w:bCs/>
          </w:rPr>
          <w:t xml:space="preserve"> y Volver a </w:t>
        </w:r>
        <w:proofErr w:type="spellStart"/>
        <w:r w:rsidR="00D05085">
          <w:rPr>
            <w:b/>
            <w:bCs/>
          </w:rPr>
          <w:t>abrir</w:t>
        </w:r>
      </w:ins>
      <w:proofErr w:type="spellEnd"/>
    </w:p>
    <w:p w14:paraId="3497D72B" w14:textId="0D692C61" w:rsidR="003C0893" w:rsidRDefault="003C0893" w:rsidP="0057753C">
      <w:pPr>
        <w:ind w:firstLine="720"/>
        <w:rPr>
          <w:ins w:id="75" w:author="Sofia ObandoVasquez" w:date="2025-10-06T13:51:00Z" w16du:dateUtc="2025-10-06T17:51:00Z"/>
          <w:b/>
          <w:bCs/>
        </w:rPr>
      </w:pPr>
      <w:ins w:id="76" w:author="Sofia ObandoVasquez" w:date="2025-10-06T13:51:00Z" w16du:dateUtc="2025-10-06T17:51:00Z">
        <w:r w:rsidRPr="003C0893">
          <w:rPr>
            <w:b/>
            <w:bCs/>
            <w:noProof/>
          </w:rPr>
          <w:lastRenderedPageBreak/>
          <w:drawing>
            <wp:inline distT="0" distB="0" distL="0" distR="0" wp14:anchorId="516CAAD9" wp14:editId="18E0A411">
              <wp:extent cx="4067743" cy="6744641"/>
              <wp:effectExtent l="0" t="0" r="9525" b="0"/>
              <wp:docPr id="552546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6728" name="Picture 1" descr="A screenshot of a computer&#10;&#10;AI-generated content may be incorrect."/>
                      <pic:cNvPicPr/>
                    </pic:nvPicPr>
                    <pic:blipFill>
                      <a:blip r:embed="rId26"/>
                      <a:stretch>
                        <a:fillRect/>
                      </a:stretch>
                    </pic:blipFill>
                    <pic:spPr>
                      <a:xfrm>
                        <a:off x="0" y="0"/>
                        <a:ext cx="4067743" cy="6744641"/>
                      </a:xfrm>
                      <a:prstGeom prst="rect">
                        <a:avLst/>
                      </a:prstGeom>
                    </pic:spPr>
                  </pic:pic>
                </a:graphicData>
              </a:graphic>
            </wp:inline>
          </w:drawing>
        </w:r>
      </w:ins>
    </w:p>
    <w:p w14:paraId="609A7116" w14:textId="36B5228C" w:rsidR="003C0893" w:rsidRPr="003C0893" w:rsidRDefault="003C0893" w:rsidP="0057753C">
      <w:pPr>
        <w:ind w:firstLine="720"/>
        <w:rPr>
          <w:b/>
          <w:bCs/>
          <w:lang w:val="es-419"/>
          <w:rPrChange w:id="77" w:author="Sofia ObandoVasquez" w:date="2025-10-06T13:51:00Z" w16du:dateUtc="2025-10-06T17:51:00Z">
            <w:rPr>
              <w:b/>
              <w:bCs/>
            </w:rPr>
          </w:rPrChange>
        </w:rPr>
      </w:pPr>
      <w:proofErr w:type="gramStart"/>
      <w:ins w:id="78" w:author="Sofia ObandoVasquez" w:date="2025-10-06T13:51:00Z" w16du:dateUtc="2025-10-06T17:51:00Z">
        <w:r w:rsidRPr="003C0893">
          <w:rPr>
            <w:b/>
            <w:bCs/>
            <w:lang w:val="es-419"/>
            <w:rPrChange w:id="79" w:author="Sofia ObandoVasquez" w:date="2025-10-06T13:51:00Z" w16du:dateUtc="2025-10-06T17:51:00Z">
              <w:rPr>
                <w:b/>
                <w:bCs/>
              </w:rPr>
            </w:rPrChange>
          </w:rPr>
          <w:t xml:space="preserve">Que es </w:t>
        </w:r>
        <w:proofErr w:type="spellStart"/>
        <w:r w:rsidRPr="003C0893">
          <w:rPr>
            <w:b/>
            <w:bCs/>
            <w:lang w:val="es-419"/>
            <w:rPrChange w:id="80" w:author="Sofia ObandoVasquez" w:date="2025-10-06T13:51:00Z" w16du:dateUtc="2025-10-06T17:51:00Z">
              <w:rPr>
                <w:b/>
                <w:bCs/>
              </w:rPr>
            </w:rPrChange>
          </w:rPr>
          <w:t>coherent</w:t>
        </w:r>
        <w:proofErr w:type="spellEnd"/>
        <w:r w:rsidRPr="003C0893">
          <w:rPr>
            <w:b/>
            <w:bCs/>
            <w:lang w:val="es-419"/>
            <w:rPrChange w:id="81" w:author="Sofia ObandoVasquez" w:date="2025-10-06T13:51:00Z" w16du:dateUtc="2025-10-06T17:51:00Z">
              <w:rPr>
                <w:b/>
                <w:bCs/>
              </w:rPr>
            </w:rPrChange>
          </w:rPr>
          <w:t xml:space="preserve"> </w:t>
        </w:r>
        <w:proofErr w:type="spellStart"/>
        <w:r w:rsidRPr="003C0893">
          <w:rPr>
            <w:b/>
            <w:bCs/>
            <w:lang w:val="es-419"/>
            <w:rPrChange w:id="82" w:author="Sofia ObandoVasquez" w:date="2025-10-06T13:51:00Z" w16du:dateUtc="2025-10-06T17:51:00Z">
              <w:rPr>
                <w:b/>
                <w:bCs/>
              </w:rPr>
            </w:rPrChange>
          </w:rPr>
          <w:t>image</w:t>
        </w:r>
        <w:proofErr w:type="spellEnd"/>
        <w:r w:rsidRPr="003C0893">
          <w:rPr>
            <w:b/>
            <w:bCs/>
            <w:lang w:val="es-419"/>
            <w:rPrChange w:id="83" w:author="Sofia ObandoVasquez" w:date="2025-10-06T13:51:00Z" w16du:dateUtc="2025-10-06T17:51:00Z">
              <w:rPr>
                <w:b/>
                <w:bCs/>
              </w:rPr>
            </w:rPrChange>
          </w:rPr>
          <w:t xml:space="preserve"> e</w:t>
        </w:r>
        <w:r w:rsidRPr="003C0893">
          <w:rPr>
            <w:b/>
            <w:bCs/>
            <w:lang w:val="es-419"/>
          </w:rPr>
          <w:t>n est</w:t>
        </w:r>
        <w:r w:rsidRPr="003C0893">
          <w:rPr>
            <w:b/>
            <w:bCs/>
            <w:lang w:val="es-419"/>
            <w:rPrChange w:id="84" w:author="Sofia ObandoVasquez" w:date="2025-10-06T13:51:00Z" w16du:dateUtc="2025-10-06T17:51:00Z">
              <w:rPr>
                <w:b/>
                <w:bCs/>
              </w:rPr>
            </w:rPrChange>
          </w:rPr>
          <w:t>e</w:t>
        </w:r>
        <w:r>
          <w:rPr>
            <w:b/>
            <w:bCs/>
            <w:lang w:val="es-419"/>
          </w:rPr>
          <w:t xml:space="preserve"> contexto?</w:t>
        </w:r>
        <w:proofErr w:type="gramEnd"/>
        <w:r>
          <w:rPr>
            <w:b/>
            <w:bCs/>
            <w:lang w:val="es-419"/>
          </w:rPr>
          <w:t xml:space="preserve"> </w:t>
        </w:r>
      </w:ins>
    </w:p>
    <w:p w14:paraId="54234770" w14:textId="3A098AF6" w:rsidR="0057753C" w:rsidRDefault="0057753C" w:rsidP="0057753C">
      <w:pPr>
        <w:ind w:firstLine="720"/>
        <w:rPr>
          <w:b/>
          <w:bCs/>
        </w:rPr>
      </w:pPr>
      <w:r w:rsidRPr="0057753C">
        <w:rPr>
          <w:b/>
          <w:bCs/>
        </w:rPr>
        <w:t>How to use it?</w:t>
      </w:r>
    </w:p>
    <w:p w14:paraId="4D279E24" w14:textId="6614E283" w:rsidR="0057753C" w:rsidRPr="0067210E" w:rsidRDefault="0057753C" w:rsidP="0057753C">
      <w:pPr>
        <w:spacing w:after="0" w:line="240" w:lineRule="auto"/>
        <w:ind w:left="720"/>
        <w:jc w:val="both"/>
        <w:rPr>
          <w:sz w:val="22"/>
          <w:szCs w:val="22"/>
        </w:rPr>
      </w:pPr>
      <w:r w:rsidRPr="0067210E">
        <w:rPr>
          <w:sz w:val="22"/>
          <w:szCs w:val="22"/>
        </w:rPr>
        <w:t xml:space="preserve">Step 1 – </w:t>
      </w:r>
      <w:r w:rsidRPr="0057753C">
        <w:rPr>
          <w:sz w:val="22"/>
          <w:szCs w:val="22"/>
        </w:rPr>
        <w:t>Load a hologram</w:t>
      </w:r>
      <w:r w:rsidRPr="0067210E">
        <w:rPr>
          <w:sz w:val="22"/>
          <w:szCs w:val="22"/>
        </w:rPr>
        <w:t>.</w:t>
      </w:r>
    </w:p>
    <w:p w14:paraId="6192553B" w14:textId="77777777" w:rsidR="0057753C" w:rsidRDefault="0057753C" w:rsidP="0057753C">
      <w:pPr>
        <w:spacing w:after="0" w:line="240" w:lineRule="auto"/>
        <w:ind w:firstLine="720"/>
        <w:rPr>
          <w:sz w:val="22"/>
          <w:szCs w:val="22"/>
        </w:rPr>
      </w:pPr>
      <w:r w:rsidRPr="0067210E">
        <w:rPr>
          <w:sz w:val="22"/>
          <w:szCs w:val="22"/>
        </w:rPr>
        <w:t xml:space="preserve">Step 2 – </w:t>
      </w:r>
      <w:r w:rsidRPr="0057753C">
        <w:rPr>
          <w:sz w:val="22"/>
          <w:szCs w:val="22"/>
        </w:rPr>
        <w:t>Choose a compensation method</w:t>
      </w:r>
      <w:r>
        <w:rPr>
          <w:sz w:val="22"/>
          <w:szCs w:val="22"/>
        </w:rPr>
        <w:t>.</w:t>
      </w:r>
    </w:p>
    <w:p w14:paraId="39A83C51" w14:textId="77777777" w:rsidR="0057753C" w:rsidRDefault="0057753C" w:rsidP="0057753C">
      <w:pPr>
        <w:spacing w:after="0" w:line="240" w:lineRule="auto"/>
        <w:ind w:firstLine="720"/>
        <w:rPr>
          <w:sz w:val="22"/>
          <w:szCs w:val="22"/>
        </w:rPr>
      </w:pPr>
      <w:r w:rsidRPr="0057753C">
        <w:rPr>
          <w:sz w:val="22"/>
          <w:szCs w:val="22"/>
        </w:rPr>
        <w:t>Step 3 – Define reconstruction parameters</w:t>
      </w:r>
      <w:r>
        <w:rPr>
          <w:sz w:val="22"/>
          <w:szCs w:val="22"/>
        </w:rPr>
        <w:t>.</w:t>
      </w:r>
    </w:p>
    <w:p w14:paraId="33693CE6" w14:textId="04292620" w:rsidR="0057753C" w:rsidRDefault="0057753C" w:rsidP="0057753C">
      <w:pPr>
        <w:spacing w:after="0" w:line="240" w:lineRule="auto"/>
        <w:ind w:firstLine="720"/>
        <w:rPr>
          <w:sz w:val="22"/>
          <w:szCs w:val="22"/>
        </w:rPr>
      </w:pPr>
      <w:r w:rsidRPr="0057753C">
        <w:rPr>
          <w:sz w:val="22"/>
          <w:szCs w:val="22"/>
        </w:rPr>
        <w:t>Step 4 – Configure the compensation filter</w:t>
      </w:r>
      <w:r>
        <w:rPr>
          <w:sz w:val="22"/>
          <w:szCs w:val="22"/>
        </w:rPr>
        <w:t>.</w:t>
      </w:r>
    </w:p>
    <w:p w14:paraId="3F4F2CA2" w14:textId="0B49F6D7" w:rsidR="0057753C" w:rsidRDefault="0057753C" w:rsidP="0057753C">
      <w:pPr>
        <w:ind w:firstLine="720"/>
        <w:rPr>
          <w:sz w:val="22"/>
          <w:szCs w:val="22"/>
        </w:rPr>
      </w:pPr>
      <w:r w:rsidRPr="0057753C">
        <w:rPr>
          <w:sz w:val="22"/>
          <w:szCs w:val="22"/>
        </w:rPr>
        <w:lastRenderedPageBreak/>
        <w:t xml:space="preserve">Step </w:t>
      </w:r>
      <w:r>
        <w:rPr>
          <w:sz w:val="22"/>
          <w:szCs w:val="22"/>
        </w:rPr>
        <w:t>5</w:t>
      </w:r>
      <w:r w:rsidRPr="0057753C">
        <w:rPr>
          <w:sz w:val="22"/>
          <w:szCs w:val="22"/>
        </w:rPr>
        <w:t xml:space="preserve"> – Run </w:t>
      </w:r>
      <w:r>
        <w:rPr>
          <w:sz w:val="22"/>
          <w:szCs w:val="22"/>
        </w:rPr>
        <w:t>compensation.</w:t>
      </w:r>
    </w:p>
    <w:p w14:paraId="46F8D355" w14:textId="77777777" w:rsidR="0065721E" w:rsidRDefault="0065721E" w:rsidP="0057753C">
      <w:pPr>
        <w:spacing w:after="0" w:line="240" w:lineRule="auto"/>
        <w:rPr>
          <w:b/>
          <w:bCs/>
          <w:sz w:val="22"/>
          <w:szCs w:val="22"/>
        </w:rPr>
      </w:pPr>
    </w:p>
    <w:p w14:paraId="1C32729E" w14:textId="77777777" w:rsidR="0065721E" w:rsidRDefault="0065721E" w:rsidP="0057753C">
      <w:pPr>
        <w:spacing w:after="0" w:line="240" w:lineRule="auto"/>
        <w:rPr>
          <w:b/>
          <w:bCs/>
          <w:sz w:val="22"/>
          <w:szCs w:val="22"/>
        </w:rPr>
      </w:pPr>
    </w:p>
    <w:p w14:paraId="511F5A5E" w14:textId="77777777" w:rsidR="0065721E" w:rsidRDefault="0065721E" w:rsidP="0057753C">
      <w:pPr>
        <w:spacing w:after="0" w:line="240" w:lineRule="auto"/>
        <w:rPr>
          <w:b/>
          <w:bCs/>
          <w:sz w:val="22"/>
          <w:szCs w:val="22"/>
        </w:rPr>
      </w:pPr>
    </w:p>
    <w:p w14:paraId="0D06CCF9" w14:textId="5663E399" w:rsidR="0057753C" w:rsidRPr="00861BB8" w:rsidRDefault="0057753C" w:rsidP="0057753C">
      <w:pPr>
        <w:spacing w:after="0" w:line="240" w:lineRule="auto"/>
        <w:rPr>
          <w:b/>
          <w:bCs/>
          <w:sz w:val="22"/>
          <w:szCs w:val="22"/>
        </w:rPr>
      </w:pPr>
      <w:r w:rsidRPr="00861BB8">
        <w:rPr>
          <w:b/>
          <w:bCs/>
          <w:sz w:val="22"/>
          <w:szCs w:val="22"/>
        </w:rPr>
        <w:t>Practical Example:</w:t>
      </w:r>
      <w:r>
        <w:rPr>
          <w:b/>
          <w:bCs/>
          <w:sz w:val="22"/>
          <w:szCs w:val="22"/>
        </w:rPr>
        <w:t xml:space="preserve"> </w:t>
      </w:r>
      <w:r w:rsidRPr="006503CC">
        <w:rPr>
          <w:b/>
          <w:bCs/>
          <w:sz w:val="22"/>
          <w:szCs w:val="22"/>
        </w:rPr>
        <w:t xml:space="preserve">Offline </w:t>
      </w:r>
      <w:r>
        <w:rPr>
          <w:b/>
          <w:bCs/>
          <w:sz w:val="22"/>
          <w:szCs w:val="22"/>
        </w:rPr>
        <w:t>DHM</w:t>
      </w:r>
      <w:r w:rsidR="0065721E">
        <w:rPr>
          <w:b/>
          <w:bCs/>
          <w:sz w:val="22"/>
          <w:szCs w:val="22"/>
        </w:rPr>
        <w:t xml:space="preserve"> </w:t>
      </w:r>
      <w:r>
        <w:rPr>
          <w:b/>
          <w:bCs/>
          <w:sz w:val="22"/>
          <w:szCs w:val="22"/>
        </w:rPr>
        <w:t>/</w:t>
      </w:r>
      <w:r w:rsidR="0065721E">
        <w:rPr>
          <w:b/>
          <w:bCs/>
          <w:sz w:val="22"/>
          <w:szCs w:val="22"/>
        </w:rPr>
        <w:t xml:space="preserve"> Phase </w:t>
      </w:r>
      <w:r>
        <w:rPr>
          <w:b/>
          <w:bCs/>
          <w:sz w:val="22"/>
          <w:szCs w:val="22"/>
        </w:rPr>
        <w:t>Compensation</w:t>
      </w:r>
    </w:p>
    <w:p w14:paraId="51F754E7" w14:textId="4B478767" w:rsidR="0065721E" w:rsidRPr="0065721E" w:rsidRDefault="0065721E" w:rsidP="0065721E">
      <w:pPr>
        <w:jc w:val="both"/>
        <w:rPr>
          <w:sz w:val="22"/>
          <w:szCs w:val="22"/>
        </w:rPr>
      </w:pPr>
      <w:r w:rsidRPr="0065721E">
        <w:rPr>
          <w:sz w:val="22"/>
          <w:szCs w:val="22"/>
        </w:rPr>
        <w:t xml:space="preserve">To illustrate the use of the Phase Compensation method in the Offline DHM module, </w:t>
      </w:r>
      <w:r w:rsidRPr="0065721E">
        <w:rPr>
          <w:b/>
          <w:bCs/>
          <w:sz w:val="22"/>
          <w:szCs w:val="22"/>
        </w:rPr>
        <w:t>Fig. 7</w:t>
      </w:r>
      <w:r w:rsidRPr="0065721E">
        <w:rPr>
          <w:sz w:val="22"/>
          <w:szCs w:val="22"/>
        </w:rPr>
        <w:t xml:space="preserve"> shows the reconstruction of red blood cells. The hologram was acquired in an off-axis configuration and reconstructed using the </w:t>
      </w:r>
      <w:r w:rsidRPr="0065721E">
        <w:rPr>
          <w:b/>
          <w:bCs/>
          <w:sz w:val="22"/>
          <w:szCs w:val="22"/>
        </w:rPr>
        <w:t>Semi-Heuristic compensation method</w:t>
      </w:r>
      <w:r w:rsidRPr="0065721E">
        <w:rPr>
          <w:sz w:val="22"/>
          <w:szCs w:val="22"/>
        </w:rPr>
        <w:t xml:space="preserve">. The following parameters were defined in the </w:t>
      </w:r>
      <w:r w:rsidRPr="0065721E">
        <w:rPr>
          <w:b/>
          <w:bCs/>
          <w:sz w:val="22"/>
          <w:szCs w:val="22"/>
        </w:rPr>
        <w:t>Loading Reconstruction Parameters</w:t>
      </w:r>
      <w:r w:rsidRPr="0065721E">
        <w:rPr>
          <w:sz w:val="22"/>
          <w:szCs w:val="22"/>
        </w:rPr>
        <w:t xml:space="preserve"> panel: wavelength </w:t>
      </w:r>
      <w:r w:rsidRPr="0065721E">
        <w:rPr>
          <w:sz w:val="22"/>
          <w:szCs w:val="22"/>
          <w:lang w:val="es-CO"/>
        </w:rPr>
        <w:t>λ</w:t>
      </w:r>
      <w:r w:rsidRPr="0065721E">
        <w:rPr>
          <w:sz w:val="22"/>
          <w:szCs w:val="22"/>
        </w:rPr>
        <w:t xml:space="preserve"> = 633 nm and camera pixel size = 3.75 µm in both X and Y directions.</w:t>
      </w:r>
      <w:r>
        <w:rPr>
          <w:sz w:val="22"/>
          <w:szCs w:val="22"/>
        </w:rPr>
        <w:t xml:space="preserve"> </w:t>
      </w:r>
      <w:r w:rsidRPr="0065721E">
        <w:rPr>
          <w:sz w:val="22"/>
          <w:szCs w:val="22"/>
        </w:rPr>
        <w:t xml:space="preserve">In the </w:t>
      </w:r>
      <w:r w:rsidRPr="0065721E">
        <w:rPr>
          <w:b/>
          <w:bCs/>
          <w:sz w:val="22"/>
          <w:szCs w:val="22"/>
        </w:rPr>
        <w:t>Compensation Filter Options</w:t>
      </w:r>
      <w:r w:rsidRPr="0065721E">
        <w:rPr>
          <w:sz w:val="22"/>
          <w:szCs w:val="22"/>
        </w:rPr>
        <w:t xml:space="preserve">, the </w:t>
      </w:r>
      <w:r w:rsidRPr="0065721E">
        <w:rPr>
          <w:b/>
          <w:bCs/>
          <w:sz w:val="22"/>
          <w:szCs w:val="22"/>
        </w:rPr>
        <w:t>Automatic Circular filter</w:t>
      </w:r>
      <w:r w:rsidRPr="0065721E">
        <w:rPr>
          <w:sz w:val="22"/>
          <w:szCs w:val="22"/>
        </w:rPr>
        <w:t xml:space="preserve"> was selected to isolate the </w:t>
      </w:r>
      <w:proofErr w:type="gramStart"/>
      <w:r w:rsidRPr="0065721E">
        <w:rPr>
          <w:sz w:val="22"/>
          <w:szCs w:val="22"/>
        </w:rPr>
        <w:t>+1 diffraction</w:t>
      </w:r>
      <w:proofErr w:type="gramEnd"/>
      <w:r w:rsidRPr="0065721E">
        <w:rPr>
          <w:sz w:val="22"/>
          <w:szCs w:val="22"/>
        </w:rPr>
        <w:t xml:space="preserve"> order in the Fourier plane. After pressing </w:t>
      </w:r>
      <w:r w:rsidRPr="0065721E">
        <w:rPr>
          <w:b/>
          <w:bCs/>
          <w:sz w:val="22"/>
          <w:szCs w:val="22"/>
        </w:rPr>
        <w:t>Compensate</w:t>
      </w:r>
      <w:r w:rsidRPr="0065721E">
        <w:rPr>
          <w:sz w:val="22"/>
          <w:szCs w:val="22"/>
        </w:rPr>
        <w:t>, the system reconstructed the phase information of the sample.</w:t>
      </w:r>
      <w:r>
        <w:rPr>
          <w:sz w:val="22"/>
          <w:szCs w:val="22"/>
        </w:rPr>
        <w:t xml:space="preserve"> </w:t>
      </w:r>
      <w:r w:rsidRPr="0065721E">
        <w:rPr>
          <w:sz w:val="22"/>
          <w:szCs w:val="22"/>
        </w:rPr>
        <w:t xml:space="preserve">Fig. </w:t>
      </w:r>
      <w:r>
        <w:rPr>
          <w:sz w:val="22"/>
          <w:szCs w:val="22"/>
        </w:rPr>
        <w:t>7</w:t>
      </w:r>
      <w:r w:rsidRPr="0065721E">
        <w:rPr>
          <w:sz w:val="22"/>
          <w:szCs w:val="22"/>
        </w:rPr>
        <w:t xml:space="preserve"> displays the recorded hologram as loaded into the interface. </w:t>
      </w:r>
      <w:r>
        <w:rPr>
          <w:sz w:val="22"/>
          <w:szCs w:val="22"/>
        </w:rPr>
        <w:t xml:space="preserve">Also </w:t>
      </w:r>
      <w:r w:rsidRPr="0065721E">
        <w:rPr>
          <w:sz w:val="22"/>
          <w:szCs w:val="22"/>
        </w:rPr>
        <w:t xml:space="preserve">presents the corresponding </w:t>
      </w:r>
      <w:r w:rsidRPr="0065721E">
        <w:rPr>
          <w:b/>
          <w:bCs/>
          <w:sz w:val="22"/>
          <w:szCs w:val="22"/>
        </w:rPr>
        <w:t>Phase Reconstruction</w:t>
      </w:r>
      <w:r w:rsidRPr="0065721E">
        <w:rPr>
          <w:sz w:val="22"/>
          <w:szCs w:val="22"/>
        </w:rPr>
        <w:t xml:space="preserve">, where the morphology of individual red blood cells is clearly visible. </w:t>
      </w:r>
    </w:p>
    <w:p w14:paraId="18810B32" w14:textId="77777777" w:rsidR="0065721E" w:rsidRPr="0065721E" w:rsidRDefault="0065721E" w:rsidP="0065721E">
      <w:pPr>
        <w:jc w:val="both"/>
        <w:rPr>
          <w:sz w:val="22"/>
          <w:szCs w:val="22"/>
        </w:rPr>
      </w:pPr>
      <w:r w:rsidRPr="0065721E">
        <w:rPr>
          <w:sz w:val="22"/>
          <w:szCs w:val="22"/>
        </w:rPr>
        <w:t>This example highlights how the Phase Compensation method enables the quantitative visualization of transparent biological samples such as red blood cells, allowing detailed morphological analysis directly from off-axis holograms.</w:t>
      </w:r>
    </w:p>
    <w:p w14:paraId="7329D989" w14:textId="5477343D" w:rsidR="0057753C" w:rsidRDefault="0065721E" w:rsidP="0057753C">
      <w:pPr>
        <w:rPr>
          <w:sz w:val="22"/>
          <w:szCs w:val="22"/>
        </w:rPr>
      </w:pPr>
      <w:r w:rsidRPr="0065721E">
        <w:rPr>
          <w:noProof/>
          <w:sz w:val="22"/>
          <w:szCs w:val="22"/>
        </w:rPr>
        <w:drawing>
          <wp:inline distT="0" distB="0" distL="0" distR="0" wp14:anchorId="7C1BF52D" wp14:editId="2C389DCA">
            <wp:extent cx="5612130" cy="2952115"/>
            <wp:effectExtent l="0" t="0" r="7620" b="635"/>
            <wp:docPr id="40494466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4667" name="Imagen 1" descr="Interfaz de usuario gráfica, Texto, Aplicación, Chat o mensaje de texto&#10;&#10;El contenido generado por IA puede ser incorrecto."/>
                    <pic:cNvPicPr/>
                  </pic:nvPicPr>
                  <pic:blipFill>
                    <a:blip r:embed="rId27"/>
                    <a:stretch>
                      <a:fillRect/>
                    </a:stretch>
                  </pic:blipFill>
                  <pic:spPr>
                    <a:xfrm>
                      <a:off x="0" y="0"/>
                      <a:ext cx="5612130" cy="2952115"/>
                    </a:xfrm>
                    <a:prstGeom prst="rect">
                      <a:avLst/>
                    </a:prstGeom>
                  </pic:spPr>
                </pic:pic>
              </a:graphicData>
            </a:graphic>
          </wp:inline>
        </w:drawing>
      </w:r>
    </w:p>
    <w:p w14:paraId="1B446A92" w14:textId="56C98C78" w:rsidR="0065721E" w:rsidRDefault="0065721E" w:rsidP="0065721E">
      <w:pPr>
        <w:pStyle w:val="Descripcin"/>
        <w:jc w:val="both"/>
        <w:rPr>
          <w:i w:val="0"/>
          <w:iCs w:val="0"/>
          <w:color w:val="auto"/>
          <w:sz w:val="22"/>
          <w:szCs w:val="22"/>
        </w:rPr>
      </w:pPr>
      <w:r w:rsidRPr="0065721E">
        <w:rPr>
          <w:b/>
          <w:bCs/>
          <w:i w:val="0"/>
          <w:iCs w:val="0"/>
          <w:color w:val="auto"/>
          <w:sz w:val="22"/>
          <w:szCs w:val="22"/>
        </w:rPr>
        <w:t xml:space="preserve">Fig.  </w:t>
      </w:r>
      <w:r>
        <w:rPr>
          <w:b/>
          <w:bCs/>
          <w:i w:val="0"/>
          <w:iCs w:val="0"/>
          <w:color w:val="auto"/>
          <w:sz w:val="22"/>
          <w:szCs w:val="22"/>
        </w:rPr>
        <w:t>7</w:t>
      </w:r>
      <w:r w:rsidRPr="0065721E">
        <w:rPr>
          <w:b/>
          <w:bCs/>
          <w:i w:val="0"/>
          <w:iCs w:val="0"/>
          <w:color w:val="auto"/>
          <w:sz w:val="22"/>
          <w:szCs w:val="22"/>
        </w:rPr>
        <w:t>.</w:t>
      </w:r>
      <w:r w:rsidRPr="00C47A4A">
        <w:rPr>
          <w:sz w:val="22"/>
          <w:szCs w:val="22"/>
        </w:rPr>
        <w:t xml:space="preserve"> </w:t>
      </w:r>
      <w:r w:rsidRPr="0065721E">
        <w:rPr>
          <w:i w:val="0"/>
          <w:iCs w:val="0"/>
          <w:color w:val="auto"/>
          <w:sz w:val="22"/>
          <w:szCs w:val="22"/>
        </w:rPr>
        <w:t xml:space="preserve">Offline DHM interface showing the Phase Compensation method applied to red blood cells. </w:t>
      </w:r>
    </w:p>
    <w:p w14:paraId="6D98D586" w14:textId="77777777" w:rsidR="0065721E" w:rsidRDefault="0065721E" w:rsidP="0057753C">
      <w:pPr>
        <w:rPr>
          <w:sz w:val="22"/>
          <w:szCs w:val="22"/>
        </w:rPr>
      </w:pPr>
    </w:p>
    <w:p w14:paraId="61FB5F83" w14:textId="77777777" w:rsidR="0065721E" w:rsidRDefault="0065721E" w:rsidP="0057753C">
      <w:pPr>
        <w:rPr>
          <w:sz w:val="22"/>
          <w:szCs w:val="22"/>
        </w:rPr>
      </w:pPr>
    </w:p>
    <w:p w14:paraId="2B366B3A" w14:textId="1E636434" w:rsidR="00C47A4A" w:rsidRDefault="00C47A4A" w:rsidP="00C47A4A">
      <w:pPr>
        <w:pStyle w:val="Prrafodelista"/>
        <w:numPr>
          <w:ilvl w:val="2"/>
          <w:numId w:val="80"/>
        </w:numPr>
        <w:spacing w:after="0" w:line="240" w:lineRule="auto"/>
        <w:ind w:left="1152"/>
        <w:jc w:val="both"/>
        <w:rPr>
          <w:b/>
          <w:bCs/>
          <w:sz w:val="22"/>
          <w:szCs w:val="22"/>
        </w:rPr>
      </w:pPr>
      <w:r w:rsidRPr="00C47A4A">
        <w:rPr>
          <w:b/>
          <w:bCs/>
          <w:sz w:val="22"/>
          <w:szCs w:val="22"/>
        </w:rPr>
        <w:t xml:space="preserve">Phase Shifting </w:t>
      </w:r>
    </w:p>
    <w:p w14:paraId="6316F682" w14:textId="77777777" w:rsidR="00C47A4A" w:rsidRPr="00EC119B" w:rsidRDefault="00C47A4A" w:rsidP="00C47A4A">
      <w:pPr>
        <w:spacing w:after="0" w:line="240" w:lineRule="auto"/>
        <w:ind w:left="360"/>
        <w:jc w:val="both"/>
        <w:rPr>
          <w:sz w:val="22"/>
          <w:szCs w:val="22"/>
        </w:rPr>
      </w:pPr>
      <w:r w:rsidRPr="00EC119B">
        <w:rPr>
          <w:sz w:val="22"/>
          <w:szCs w:val="22"/>
        </w:rPr>
        <w:lastRenderedPageBreak/>
        <w:t xml:space="preserve">When the </w:t>
      </w:r>
      <w:r w:rsidRPr="00EC119B">
        <w:rPr>
          <w:i/>
          <w:iCs/>
          <w:sz w:val="22"/>
          <w:szCs w:val="22"/>
        </w:rPr>
        <w:t>Phase Shifting</w:t>
      </w:r>
      <w:r w:rsidRPr="00EC119B">
        <w:rPr>
          <w:sz w:val="22"/>
          <w:szCs w:val="22"/>
        </w:rPr>
        <w:t xml:space="preserve"> method is selected in the </w:t>
      </w:r>
      <w:r w:rsidRPr="00EC119B">
        <w:rPr>
          <w:b/>
          <w:bCs/>
          <w:sz w:val="22"/>
          <w:szCs w:val="22"/>
        </w:rPr>
        <w:t>Offline DHM</w:t>
      </w:r>
      <w:r w:rsidRPr="00EC119B">
        <w:rPr>
          <w:sz w:val="22"/>
          <w:szCs w:val="22"/>
        </w:rPr>
        <w:t xml:space="preserve"> module, the </w:t>
      </w:r>
      <w:r w:rsidRPr="00EC119B">
        <w:rPr>
          <w:b/>
          <w:bCs/>
          <w:sz w:val="22"/>
          <w:szCs w:val="22"/>
        </w:rPr>
        <w:t>Processing Methods Panel</w:t>
      </w:r>
      <w:r w:rsidRPr="00EC119B">
        <w:rPr>
          <w:sz w:val="22"/>
          <w:szCs w:val="22"/>
        </w:rPr>
        <w:t xml:space="preserve"> is updated with controls specific to phase-shifting reconstruction workflows (</w:t>
      </w:r>
      <w:r>
        <w:rPr>
          <w:sz w:val="22"/>
          <w:szCs w:val="22"/>
        </w:rPr>
        <w:fldChar w:fldCharType="begin"/>
      </w:r>
      <w:r>
        <w:rPr>
          <w:sz w:val="22"/>
          <w:szCs w:val="22"/>
        </w:rPr>
        <w:instrText xml:space="preserve"> REF _Ref207293064 \h </w:instrText>
      </w:r>
      <w:r>
        <w:rPr>
          <w:sz w:val="22"/>
          <w:szCs w:val="22"/>
        </w:rPr>
      </w:r>
      <w:r>
        <w:rPr>
          <w:sz w:val="22"/>
          <w:szCs w:val="22"/>
        </w:rPr>
        <w:fldChar w:fldCharType="separate"/>
      </w:r>
      <w:r>
        <w:t xml:space="preserve">Fig </w:t>
      </w:r>
      <w:r>
        <w:rPr>
          <w:noProof/>
        </w:rPr>
        <w:t>7</w:t>
      </w:r>
      <w:r>
        <w:rPr>
          <w:sz w:val="22"/>
          <w:szCs w:val="22"/>
        </w:rPr>
        <w:fldChar w:fldCharType="end"/>
      </w:r>
      <w:r w:rsidRPr="00EC119B">
        <w:rPr>
          <w:sz w:val="22"/>
          <w:szCs w:val="22"/>
        </w:rPr>
        <w:t>). This method is intended for the numerical recovery of holograms acquired in both in-line and slightly off-axis configurations.</w:t>
      </w:r>
    </w:p>
    <w:p w14:paraId="02FBD5FC" w14:textId="77777777" w:rsidR="00C47A4A" w:rsidRPr="00EC119B" w:rsidRDefault="00C47A4A" w:rsidP="00C47A4A">
      <w:pPr>
        <w:spacing w:after="0" w:line="240" w:lineRule="auto"/>
        <w:jc w:val="both"/>
        <w:rPr>
          <w:sz w:val="22"/>
          <w:szCs w:val="22"/>
        </w:rPr>
      </w:pPr>
    </w:p>
    <w:p w14:paraId="124CE896" w14:textId="77777777" w:rsidR="00C47A4A" w:rsidRPr="00EC119B" w:rsidRDefault="00C47A4A" w:rsidP="00C47A4A">
      <w:pPr>
        <w:spacing w:after="0" w:line="240" w:lineRule="auto"/>
        <w:ind w:firstLine="360"/>
        <w:jc w:val="both"/>
        <w:rPr>
          <w:sz w:val="22"/>
          <w:szCs w:val="22"/>
        </w:rPr>
      </w:pPr>
      <w:r w:rsidRPr="00EC119B">
        <w:rPr>
          <w:sz w:val="22"/>
          <w:szCs w:val="22"/>
        </w:rPr>
        <w:t>The panel includes the following sections:</w:t>
      </w:r>
    </w:p>
    <w:p w14:paraId="2B837346" w14:textId="77777777" w:rsidR="00C47A4A" w:rsidRPr="00EC119B" w:rsidRDefault="00C47A4A" w:rsidP="00C47A4A">
      <w:pPr>
        <w:numPr>
          <w:ilvl w:val="0"/>
          <w:numId w:val="42"/>
        </w:numPr>
        <w:spacing w:after="0" w:line="240" w:lineRule="auto"/>
        <w:jc w:val="both"/>
        <w:rPr>
          <w:sz w:val="22"/>
          <w:szCs w:val="22"/>
        </w:rPr>
      </w:pPr>
      <w:r w:rsidRPr="00EC119B">
        <w:rPr>
          <w:b/>
          <w:bCs/>
          <w:sz w:val="22"/>
          <w:szCs w:val="22"/>
        </w:rPr>
        <w:t xml:space="preserve">Choose a Phase Shifting Method: </w:t>
      </w:r>
      <w:r w:rsidRPr="00EC119B">
        <w:rPr>
          <w:sz w:val="22"/>
          <w:szCs w:val="22"/>
        </w:rPr>
        <w:t xml:space="preserve">Provides radio-button options to select the acquisition scheme used for phase-shifting holograms. Available configurations include </w:t>
      </w:r>
      <w:r w:rsidRPr="00EC119B">
        <w:rPr>
          <w:i/>
          <w:iCs/>
          <w:sz w:val="22"/>
          <w:szCs w:val="22"/>
        </w:rPr>
        <w:t>5 Frames</w:t>
      </w:r>
      <w:r w:rsidRPr="00EC119B">
        <w:rPr>
          <w:sz w:val="22"/>
          <w:szCs w:val="22"/>
        </w:rPr>
        <w:t xml:space="preserve">, </w:t>
      </w:r>
      <w:r w:rsidRPr="00EC119B">
        <w:rPr>
          <w:i/>
          <w:iCs/>
          <w:sz w:val="22"/>
          <w:szCs w:val="22"/>
        </w:rPr>
        <w:t>4 Frames</w:t>
      </w:r>
      <w:r w:rsidRPr="00EC119B">
        <w:rPr>
          <w:sz w:val="22"/>
          <w:szCs w:val="22"/>
        </w:rPr>
        <w:t xml:space="preserve">, </w:t>
      </w:r>
      <w:r w:rsidRPr="00EC119B">
        <w:rPr>
          <w:i/>
          <w:iCs/>
          <w:sz w:val="22"/>
          <w:szCs w:val="22"/>
        </w:rPr>
        <w:t>3 Frames</w:t>
      </w:r>
      <w:r w:rsidRPr="00EC119B">
        <w:rPr>
          <w:sz w:val="22"/>
          <w:szCs w:val="22"/>
        </w:rPr>
        <w:t xml:space="preserve">, </w:t>
      </w:r>
      <w:r w:rsidRPr="00EC119B">
        <w:rPr>
          <w:i/>
          <w:iCs/>
          <w:sz w:val="22"/>
          <w:szCs w:val="22"/>
        </w:rPr>
        <w:t>Quadrature Method</w:t>
      </w:r>
      <w:r w:rsidRPr="00EC119B">
        <w:rPr>
          <w:sz w:val="22"/>
          <w:szCs w:val="22"/>
        </w:rPr>
        <w:t xml:space="preserve">, </w:t>
      </w:r>
      <w:r w:rsidRPr="00EC119B">
        <w:rPr>
          <w:i/>
          <w:iCs/>
          <w:sz w:val="22"/>
          <w:szCs w:val="22"/>
        </w:rPr>
        <w:t>Blind 3 Raw Frames</w:t>
      </w:r>
      <w:r w:rsidRPr="00EC119B">
        <w:rPr>
          <w:sz w:val="22"/>
          <w:szCs w:val="22"/>
        </w:rPr>
        <w:t xml:space="preserve">, and </w:t>
      </w:r>
      <w:r w:rsidRPr="00EC119B">
        <w:rPr>
          <w:i/>
          <w:iCs/>
          <w:sz w:val="22"/>
          <w:szCs w:val="22"/>
        </w:rPr>
        <w:t>Blind 2 Raw Frames</w:t>
      </w:r>
      <w:r w:rsidRPr="00EC119B">
        <w:rPr>
          <w:sz w:val="22"/>
          <w:szCs w:val="22"/>
        </w:rPr>
        <w:t>.</w:t>
      </w:r>
    </w:p>
    <w:p w14:paraId="6CEA186C" w14:textId="77777777" w:rsidR="00C47A4A" w:rsidRPr="00EC119B" w:rsidRDefault="00C47A4A" w:rsidP="00C47A4A">
      <w:pPr>
        <w:numPr>
          <w:ilvl w:val="0"/>
          <w:numId w:val="42"/>
        </w:numPr>
        <w:spacing w:after="0" w:line="240" w:lineRule="auto"/>
        <w:jc w:val="both"/>
        <w:rPr>
          <w:sz w:val="22"/>
          <w:szCs w:val="22"/>
        </w:rPr>
      </w:pPr>
      <w:r w:rsidRPr="00EC119B">
        <w:rPr>
          <w:b/>
          <w:bCs/>
          <w:sz w:val="22"/>
          <w:szCs w:val="22"/>
        </w:rPr>
        <w:t xml:space="preserve">Loading Reconstruction Parameters: </w:t>
      </w:r>
      <w:r w:rsidRPr="00EC119B">
        <w:rPr>
          <w:sz w:val="22"/>
          <w:szCs w:val="22"/>
        </w:rPr>
        <w:t>Allows input of key system parameters required for phase reconstruction.</w:t>
      </w:r>
    </w:p>
    <w:p w14:paraId="6BB7D8D3" w14:textId="77777777" w:rsidR="00C47A4A" w:rsidRPr="00EC119B" w:rsidRDefault="00C47A4A" w:rsidP="00C47A4A">
      <w:pPr>
        <w:numPr>
          <w:ilvl w:val="1"/>
          <w:numId w:val="42"/>
        </w:numPr>
        <w:spacing w:after="0" w:line="240" w:lineRule="auto"/>
        <w:jc w:val="both"/>
        <w:rPr>
          <w:sz w:val="22"/>
          <w:szCs w:val="22"/>
        </w:rPr>
      </w:pPr>
      <w:r w:rsidRPr="00EC119B">
        <w:rPr>
          <w:b/>
          <w:bCs/>
          <w:sz w:val="22"/>
          <w:szCs w:val="22"/>
        </w:rPr>
        <w:t>Wavelength</w:t>
      </w:r>
      <w:r w:rsidRPr="00EC119B">
        <w:rPr>
          <w:sz w:val="22"/>
          <w:szCs w:val="22"/>
        </w:rPr>
        <w:t xml:space="preserve"> - Specifies the wavelength of the light source used during hologram acquisition.</w:t>
      </w:r>
    </w:p>
    <w:p w14:paraId="0705FE95" w14:textId="77777777" w:rsidR="00C47A4A" w:rsidRPr="00EC119B" w:rsidRDefault="00C47A4A" w:rsidP="00C47A4A">
      <w:pPr>
        <w:numPr>
          <w:ilvl w:val="1"/>
          <w:numId w:val="42"/>
        </w:numPr>
        <w:spacing w:after="0" w:line="240" w:lineRule="auto"/>
        <w:jc w:val="both"/>
        <w:rPr>
          <w:sz w:val="22"/>
          <w:szCs w:val="22"/>
        </w:rPr>
      </w:pPr>
      <w:r w:rsidRPr="00EC119B">
        <w:rPr>
          <w:b/>
          <w:bCs/>
          <w:sz w:val="22"/>
          <w:szCs w:val="22"/>
        </w:rPr>
        <w:t>Pitch X</w:t>
      </w:r>
      <w:r w:rsidRPr="00EC119B">
        <w:rPr>
          <w:sz w:val="22"/>
          <w:szCs w:val="22"/>
        </w:rPr>
        <w:t xml:space="preserve"> and </w:t>
      </w:r>
      <w:r w:rsidRPr="00EC119B">
        <w:rPr>
          <w:b/>
          <w:bCs/>
          <w:sz w:val="22"/>
          <w:szCs w:val="22"/>
        </w:rPr>
        <w:t xml:space="preserve">Pitch Y </w:t>
      </w:r>
      <w:r w:rsidRPr="00EC119B">
        <w:rPr>
          <w:sz w:val="22"/>
          <w:szCs w:val="22"/>
        </w:rPr>
        <w:t>-</w:t>
      </w:r>
      <w:r w:rsidRPr="00EC119B">
        <w:rPr>
          <w:b/>
          <w:bCs/>
          <w:sz w:val="22"/>
          <w:szCs w:val="22"/>
        </w:rPr>
        <w:t xml:space="preserve"> </w:t>
      </w:r>
      <w:r w:rsidRPr="00EC119B">
        <w:rPr>
          <w:sz w:val="22"/>
          <w:szCs w:val="22"/>
        </w:rPr>
        <w:t>pixel size of the digital camera used during hologram acquisition.</w:t>
      </w:r>
      <w:r w:rsidRPr="00EC119B">
        <w:rPr>
          <w:sz w:val="22"/>
          <w:szCs w:val="22"/>
        </w:rPr>
        <w:br/>
        <w:t xml:space="preserve">Once parameters are set, the </w:t>
      </w:r>
      <w:r w:rsidRPr="00EC119B">
        <w:rPr>
          <w:b/>
          <w:bCs/>
          <w:sz w:val="22"/>
          <w:szCs w:val="22"/>
        </w:rPr>
        <w:t>Reconstruction</w:t>
      </w:r>
      <w:r w:rsidRPr="00EC119B">
        <w:rPr>
          <w:sz w:val="22"/>
          <w:szCs w:val="22"/>
        </w:rPr>
        <w:t xml:space="preserve"> button initiates the computation.</w:t>
      </w:r>
    </w:p>
    <w:p w14:paraId="0C044B36" w14:textId="77777777" w:rsidR="00C47A4A" w:rsidRPr="00EC119B" w:rsidRDefault="00C47A4A" w:rsidP="00C47A4A">
      <w:pPr>
        <w:numPr>
          <w:ilvl w:val="0"/>
          <w:numId w:val="42"/>
        </w:numPr>
        <w:spacing w:after="0" w:line="240" w:lineRule="auto"/>
        <w:jc w:val="both"/>
        <w:rPr>
          <w:sz w:val="22"/>
          <w:szCs w:val="22"/>
        </w:rPr>
      </w:pPr>
      <w:r w:rsidRPr="00EC119B">
        <w:rPr>
          <w:b/>
          <w:bCs/>
          <w:sz w:val="22"/>
          <w:szCs w:val="22"/>
        </w:rPr>
        <w:t xml:space="preserve">Propagation Options: </w:t>
      </w:r>
      <w:r w:rsidRPr="00EC119B">
        <w:rPr>
          <w:sz w:val="22"/>
          <w:szCs w:val="22"/>
        </w:rPr>
        <w:t>Controls the numerical propagation of the reconstructed field:</w:t>
      </w:r>
    </w:p>
    <w:p w14:paraId="1BC6091F" w14:textId="77777777" w:rsidR="00C47A4A" w:rsidRPr="00EC119B" w:rsidRDefault="00C47A4A" w:rsidP="00C47A4A">
      <w:pPr>
        <w:numPr>
          <w:ilvl w:val="1"/>
          <w:numId w:val="42"/>
        </w:numPr>
        <w:spacing w:after="0" w:line="240" w:lineRule="auto"/>
        <w:jc w:val="both"/>
        <w:rPr>
          <w:sz w:val="22"/>
          <w:szCs w:val="22"/>
        </w:rPr>
      </w:pPr>
      <w:r w:rsidRPr="00EC119B">
        <w:rPr>
          <w:b/>
          <w:bCs/>
          <w:sz w:val="22"/>
          <w:szCs w:val="22"/>
        </w:rPr>
        <w:t>Fixed Distance</w:t>
      </w:r>
      <w:r w:rsidRPr="00EC119B">
        <w:rPr>
          <w:sz w:val="22"/>
          <w:szCs w:val="22"/>
        </w:rPr>
        <w:t xml:space="preserve">, </w:t>
      </w:r>
      <w:r w:rsidRPr="00EC119B">
        <w:rPr>
          <w:b/>
          <w:bCs/>
          <w:sz w:val="22"/>
          <w:szCs w:val="22"/>
        </w:rPr>
        <w:t>Z-scan Sweep</w:t>
      </w:r>
      <w:r w:rsidRPr="00EC119B">
        <w:rPr>
          <w:sz w:val="22"/>
          <w:szCs w:val="22"/>
        </w:rPr>
        <w:t xml:space="preserve">, or </w:t>
      </w:r>
      <w:r w:rsidRPr="00EC119B">
        <w:rPr>
          <w:b/>
          <w:bCs/>
          <w:sz w:val="22"/>
          <w:szCs w:val="22"/>
        </w:rPr>
        <w:t>Auto Focus</w:t>
      </w:r>
      <w:r w:rsidRPr="00EC119B">
        <w:rPr>
          <w:sz w:val="22"/>
          <w:szCs w:val="22"/>
        </w:rPr>
        <w:t xml:space="preserve"> modes.</w:t>
      </w:r>
    </w:p>
    <w:p w14:paraId="1758AE13" w14:textId="77777777" w:rsidR="00C47A4A" w:rsidRPr="00EC119B" w:rsidRDefault="00C47A4A" w:rsidP="00C47A4A">
      <w:pPr>
        <w:numPr>
          <w:ilvl w:val="1"/>
          <w:numId w:val="42"/>
        </w:numPr>
        <w:spacing w:after="0" w:line="240" w:lineRule="auto"/>
        <w:jc w:val="both"/>
        <w:rPr>
          <w:sz w:val="22"/>
          <w:szCs w:val="22"/>
        </w:rPr>
      </w:pPr>
      <w:r w:rsidRPr="00EC119B">
        <w:rPr>
          <w:b/>
          <w:bCs/>
          <w:sz w:val="22"/>
          <w:szCs w:val="22"/>
        </w:rPr>
        <w:t>Lateral Magnification</w:t>
      </w:r>
      <w:r w:rsidRPr="00EC119B">
        <w:rPr>
          <w:sz w:val="22"/>
          <w:szCs w:val="22"/>
        </w:rPr>
        <w:t xml:space="preserve"> and propagation distance ranges (</w:t>
      </w:r>
      <w:r w:rsidRPr="00EC119B">
        <w:rPr>
          <w:i/>
          <w:iCs/>
          <w:sz w:val="22"/>
          <w:szCs w:val="22"/>
        </w:rPr>
        <w:t>Min</w:t>
      </w:r>
      <w:r w:rsidRPr="00EC119B">
        <w:rPr>
          <w:sz w:val="22"/>
          <w:szCs w:val="22"/>
        </w:rPr>
        <w:t xml:space="preserve"> and </w:t>
      </w:r>
      <w:r w:rsidRPr="00EC119B">
        <w:rPr>
          <w:i/>
          <w:iCs/>
          <w:sz w:val="22"/>
          <w:szCs w:val="22"/>
        </w:rPr>
        <w:t>Max</w:t>
      </w:r>
      <w:r w:rsidRPr="00EC119B">
        <w:rPr>
          <w:sz w:val="22"/>
          <w:szCs w:val="22"/>
        </w:rPr>
        <w:t>) can be specified, with selectable units.</w:t>
      </w:r>
    </w:p>
    <w:p w14:paraId="401AD124" w14:textId="77777777" w:rsidR="00C47A4A" w:rsidRPr="00EC119B" w:rsidRDefault="00C47A4A" w:rsidP="00C47A4A">
      <w:pPr>
        <w:numPr>
          <w:ilvl w:val="1"/>
          <w:numId w:val="42"/>
        </w:numPr>
        <w:spacing w:after="0" w:line="240" w:lineRule="auto"/>
        <w:jc w:val="both"/>
        <w:rPr>
          <w:sz w:val="22"/>
          <w:szCs w:val="22"/>
        </w:rPr>
      </w:pPr>
      <w:r w:rsidRPr="00EC119B">
        <w:rPr>
          <w:sz w:val="22"/>
          <w:szCs w:val="22"/>
        </w:rPr>
        <w:t xml:space="preserve">An </w:t>
      </w:r>
      <w:r w:rsidRPr="00EC119B">
        <w:rPr>
          <w:b/>
          <w:bCs/>
          <w:sz w:val="22"/>
          <w:szCs w:val="22"/>
        </w:rPr>
        <w:t>Autofocus Metric</w:t>
      </w:r>
      <w:r w:rsidRPr="00EC119B">
        <w:rPr>
          <w:sz w:val="22"/>
          <w:szCs w:val="22"/>
        </w:rPr>
        <w:t xml:space="preserve"> can be selected (e.g., </w:t>
      </w:r>
      <w:r w:rsidRPr="00EC119B">
        <w:rPr>
          <w:i/>
          <w:iCs/>
          <w:sz w:val="22"/>
          <w:szCs w:val="22"/>
        </w:rPr>
        <w:t>Normalized Variance</w:t>
      </w:r>
      <w:r w:rsidRPr="00EC119B">
        <w:rPr>
          <w:sz w:val="22"/>
          <w:szCs w:val="22"/>
        </w:rPr>
        <w:t>), with the option to display the focus curve.</w:t>
      </w:r>
    </w:p>
    <w:p w14:paraId="5FD61B6E" w14:textId="77777777" w:rsidR="00C47A4A" w:rsidRPr="00EC119B" w:rsidRDefault="00C47A4A" w:rsidP="00C47A4A">
      <w:pPr>
        <w:numPr>
          <w:ilvl w:val="1"/>
          <w:numId w:val="42"/>
        </w:numPr>
        <w:spacing w:after="0" w:line="240" w:lineRule="auto"/>
        <w:jc w:val="both"/>
        <w:rPr>
          <w:sz w:val="22"/>
          <w:szCs w:val="22"/>
        </w:rPr>
      </w:pPr>
      <w:r w:rsidRPr="00EC119B">
        <w:rPr>
          <w:sz w:val="22"/>
          <w:szCs w:val="22"/>
        </w:rPr>
        <w:t xml:space="preserve">The </w:t>
      </w:r>
      <w:r w:rsidRPr="00EC119B">
        <w:rPr>
          <w:b/>
          <w:bCs/>
          <w:sz w:val="22"/>
          <w:szCs w:val="22"/>
        </w:rPr>
        <w:t>Apply</w:t>
      </w:r>
      <w:r w:rsidRPr="00EC119B">
        <w:rPr>
          <w:sz w:val="22"/>
          <w:szCs w:val="22"/>
        </w:rPr>
        <w:t xml:space="preserve"> button executes the propagation with the chosen settings.</w:t>
      </w:r>
    </w:p>
    <w:p w14:paraId="33E7447F" w14:textId="77777777" w:rsidR="00C47A4A" w:rsidRPr="00EC119B" w:rsidRDefault="00C47A4A" w:rsidP="00C47A4A">
      <w:pPr>
        <w:spacing w:after="0" w:line="240" w:lineRule="auto"/>
        <w:jc w:val="both"/>
        <w:rPr>
          <w:sz w:val="22"/>
          <w:szCs w:val="22"/>
        </w:rPr>
      </w:pPr>
    </w:p>
    <w:p w14:paraId="4A3B8770" w14:textId="77777777" w:rsidR="00C47A4A" w:rsidRPr="00EC119B" w:rsidRDefault="00C47A4A" w:rsidP="00C47A4A">
      <w:pPr>
        <w:spacing w:after="0" w:line="240" w:lineRule="auto"/>
        <w:ind w:left="360"/>
        <w:jc w:val="both"/>
        <w:rPr>
          <w:sz w:val="22"/>
          <w:szCs w:val="22"/>
        </w:rPr>
      </w:pPr>
      <w:r w:rsidRPr="00EC119B">
        <w:rPr>
          <w:sz w:val="22"/>
          <w:szCs w:val="22"/>
        </w:rPr>
        <w:t xml:space="preserve">The rest of the interface remains unchanged, with the </w:t>
      </w:r>
      <w:r w:rsidRPr="00EC119B">
        <w:rPr>
          <w:b/>
          <w:bCs/>
          <w:sz w:val="22"/>
          <w:szCs w:val="22"/>
        </w:rPr>
        <w:t>Main Control Panel</w:t>
      </w:r>
      <w:r w:rsidRPr="00EC119B">
        <w:rPr>
          <w:sz w:val="22"/>
          <w:szCs w:val="22"/>
        </w:rPr>
        <w:t xml:space="preserve"> (Panel 1) providing access to general commands and the </w:t>
      </w:r>
      <w:r w:rsidRPr="00EC119B">
        <w:rPr>
          <w:b/>
          <w:bCs/>
          <w:sz w:val="22"/>
          <w:szCs w:val="22"/>
        </w:rPr>
        <w:t>Visualization Panel</w:t>
      </w:r>
      <w:r w:rsidRPr="00EC119B">
        <w:rPr>
          <w:sz w:val="22"/>
          <w:szCs w:val="22"/>
        </w:rPr>
        <w:t xml:space="preserve"> (Panel 3) displaying the loaded hologram or its Fourier transform (left) and the resulting amplitude or phase reconstruction (right).</w:t>
      </w:r>
    </w:p>
    <w:p w14:paraId="68C7C294" w14:textId="77777777" w:rsidR="00C47A4A" w:rsidRPr="00EC119B" w:rsidRDefault="00C47A4A" w:rsidP="00C47A4A">
      <w:pPr>
        <w:spacing w:after="0" w:line="240" w:lineRule="auto"/>
        <w:jc w:val="both"/>
        <w:rPr>
          <w:sz w:val="22"/>
          <w:szCs w:val="22"/>
        </w:rPr>
      </w:pPr>
    </w:p>
    <w:p w14:paraId="5280A160" w14:textId="77777777" w:rsidR="00C47A4A" w:rsidRDefault="00C47A4A" w:rsidP="00C47A4A">
      <w:pPr>
        <w:keepNext/>
        <w:spacing w:after="0" w:line="240" w:lineRule="auto"/>
        <w:jc w:val="center"/>
      </w:pPr>
      <w:commentRangeStart w:id="85"/>
      <w:r>
        <w:rPr>
          <w:noProof/>
        </w:rPr>
        <w:drawing>
          <wp:inline distT="0" distB="0" distL="0" distR="0" wp14:anchorId="32A82FB2" wp14:editId="793A95D4">
            <wp:extent cx="5612130" cy="2809875"/>
            <wp:effectExtent l="0" t="0" r="7620" b="9525"/>
            <wp:docPr id="484612365"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12365" name="Imagen 10" descr="Interfaz de usuario gráfica, Aplicación&#10;&#10;El contenido generado por IA puede ser incorrecto."/>
                    <pic:cNvPicPr>
                      <a:picLocks noChangeAspect="1" noChangeArrowheads="1"/>
                    </pic:cNvPicPr>
                  </pic:nvPicPr>
                  <pic:blipFill>
                    <a:blip r:embed="rId28" cstate="print">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612130" cy="2809875"/>
                    </a:xfrm>
                    <a:prstGeom prst="rect">
                      <a:avLst/>
                    </a:prstGeom>
                    <a:noFill/>
                    <a:ln>
                      <a:noFill/>
                    </a:ln>
                  </pic:spPr>
                </pic:pic>
              </a:graphicData>
            </a:graphic>
          </wp:inline>
        </w:drawing>
      </w:r>
      <w:commentRangeEnd w:id="85"/>
      <w:r w:rsidR="00F90813">
        <w:rPr>
          <w:rStyle w:val="Refdecomentario"/>
        </w:rPr>
        <w:commentReference w:id="85"/>
      </w:r>
    </w:p>
    <w:p w14:paraId="2BBBB226" w14:textId="0CF8E5A6" w:rsidR="00C47A4A" w:rsidRPr="00EF019F" w:rsidRDefault="00C47A4A" w:rsidP="005B1394">
      <w:pPr>
        <w:pStyle w:val="Descripcin"/>
        <w:jc w:val="both"/>
        <w:rPr>
          <w:i w:val="0"/>
          <w:iCs w:val="0"/>
          <w:color w:val="auto"/>
          <w:sz w:val="22"/>
          <w:szCs w:val="22"/>
        </w:rPr>
      </w:pPr>
      <w:bookmarkStart w:id="86" w:name="_Ref207293064"/>
      <w:r w:rsidRPr="00DB4C8D">
        <w:rPr>
          <w:b/>
          <w:bCs/>
          <w:i w:val="0"/>
          <w:iCs w:val="0"/>
          <w:color w:val="auto"/>
          <w:sz w:val="22"/>
          <w:szCs w:val="22"/>
        </w:rPr>
        <w:t>Fig</w:t>
      </w:r>
      <w:bookmarkEnd w:id="86"/>
      <w:r w:rsidR="0065721E">
        <w:rPr>
          <w:b/>
          <w:bCs/>
          <w:i w:val="0"/>
          <w:iCs w:val="0"/>
          <w:color w:val="auto"/>
          <w:sz w:val="22"/>
          <w:szCs w:val="22"/>
        </w:rPr>
        <w:t xml:space="preserve"> 8</w:t>
      </w:r>
      <w:r w:rsidRPr="00DB4C8D">
        <w:rPr>
          <w:b/>
          <w:bCs/>
          <w:i w:val="0"/>
          <w:iCs w:val="0"/>
          <w:color w:val="auto"/>
          <w:sz w:val="22"/>
          <w:szCs w:val="22"/>
        </w:rPr>
        <w:t>.</w:t>
      </w:r>
      <w:r w:rsidRPr="00DB4C8D">
        <w:rPr>
          <w:i w:val="0"/>
          <w:iCs w:val="0"/>
          <w:color w:val="auto"/>
          <w:sz w:val="22"/>
          <w:szCs w:val="22"/>
        </w:rPr>
        <w:t xml:space="preserve"> Phase Shifting </w:t>
      </w:r>
      <w:r w:rsidRPr="00F93F37">
        <w:rPr>
          <w:i w:val="0"/>
          <w:iCs w:val="0"/>
          <w:color w:val="auto"/>
          <w:sz w:val="22"/>
          <w:szCs w:val="22"/>
        </w:rPr>
        <w:t xml:space="preserve">method displayed in the Offline DHM interface of </w:t>
      </w:r>
      <w:proofErr w:type="spellStart"/>
      <w:r w:rsidRPr="00F93F37">
        <w:rPr>
          <w:i w:val="0"/>
          <w:iCs w:val="0"/>
          <w:color w:val="auto"/>
          <w:sz w:val="22"/>
          <w:szCs w:val="22"/>
        </w:rPr>
        <w:t>HoloBio</w:t>
      </w:r>
      <w:proofErr w:type="spellEnd"/>
      <w:r w:rsidRPr="00EF019F">
        <w:rPr>
          <w:i w:val="0"/>
          <w:iCs w:val="0"/>
          <w:color w:val="auto"/>
          <w:sz w:val="22"/>
          <w:szCs w:val="22"/>
        </w:rPr>
        <w:t>.</w:t>
      </w:r>
    </w:p>
    <w:p w14:paraId="5AAE2037" w14:textId="77777777" w:rsidR="00C47A4A" w:rsidRDefault="00C47A4A" w:rsidP="00C47A4A">
      <w:pPr>
        <w:pStyle w:val="Descripcin"/>
        <w:jc w:val="center"/>
        <w:rPr>
          <w:i w:val="0"/>
          <w:iCs w:val="0"/>
          <w:color w:val="auto"/>
          <w:sz w:val="22"/>
          <w:szCs w:val="22"/>
        </w:rPr>
      </w:pPr>
    </w:p>
    <w:p w14:paraId="40018332" w14:textId="77777777" w:rsidR="0065721E" w:rsidRDefault="0065721E" w:rsidP="0065721E">
      <w:pPr>
        <w:ind w:firstLine="720"/>
        <w:rPr>
          <w:b/>
          <w:bCs/>
        </w:rPr>
      </w:pPr>
      <w:r w:rsidRPr="0057753C">
        <w:rPr>
          <w:b/>
          <w:bCs/>
        </w:rPr>
        <w:t>How to use it?</w:t>
      </w:r>
    </w:p>
    <w:p w14:paraId="1512FB85" w14:textId="05488703" w:rsidR="0065721E" w:rsidRPr="0067210E" w:rsidRDefault="0065721E" w:rsidP="0065721E">
      <w:pPr>
        <w:spacing w:after="0" w:line="240" w:lineRule="auto"/>
        <w:ind w:left="720"/>
        <w:jc w:val="both"/>
        <w:rPr>
          <w:sz w:val="22"/>
          <w:szCs w:val="22"/>
        </w:rPr>
      </w:pPr>
      <w:r w:rsidRPr="0067210E">
        <w:rPr>
          <w:sz w:val="22"/>
          <w:szCs w:val="22"/>
        </w:rPr>
        <w:t xml:space="preserve">Step 1 – </w:t>
      </w:r>
      <w:r w:rsidRPr="0057753C">
        <w:rPr>
          <w:sz w:val="22"/>
          <w:szCs w:val="22"/>
        </w:rPr>
        <w:t>Load</w:t>
      </w:r>
      <w:r w:rsidR="005B1394">
        <w:rPr>
          <w:sz w:val="22"/>
          <w:szCs w:val="22"/>
        </w:rPr>
        <w:t xml:space="preserve"> a</w:t>
      </w:r>
      <w:r w:rsidRPr="0057753C">
        <w:rPr>
          <w:sz w:val="22"/>
          <w:szCs w:val="22"/>
        </w:rPr>
        <w:t xml:space="preserve"> </w:t>
      </w:r>
      <w:r>
        <w:rPr>
          <w:sz w:val="22"/>
          <w:szCs w:val="22"/>
        </w:rPr>
        <w:t xml:space="preserve">set </w:t>
      </w:r>
      <w:r w:rsidR="005B1394">
        <w:rPr>
          <w:sz w:val="22"/>
          <w:szCs w:val="22"/>
        </w:rPr>
        <w:t xml:space="preserve">of </w:t>
      </w:r>
      <w:r w:rsidR="005B1394" w:rsidRPr="0057753C">
        <w:rPr>
          <w:sz w:val="22"/>
          <w:szCs w:val="22"/>
        </w:rPr>
        <w:t>holograms</w:t>
      </w:r>
      <w:r w:rsidRPr="0067210E">
        <w:rPr>
          <w:sz w:val="22"/>
          <w:szCs w:val="22"/>
        </w:rPr>
        <w:t>.</w:t>
      </w:r>
    </w:p>
    <w:p w14:paraId="1447D571" w14:textId="28096B09" w:rsidR="0065721E" w:rsidRDefault="0065721E" w:rsidP="0065721E">
      <w:pPr>
        <w:spacing w:after="0" w:line="240" w:lineRule="auto"/>
        <w:ind w:firstLine="720"/>
        <w:rPr>
          <w:sz w:val="22"/>
          <w:szCs w:val="22"/>
        </w:rPr>
      </w:pPr>
      <w:r w:rsidRPr="0067210E">
        <w:rPr>
          <w:sz w:val="22"/>
          <w:szCs w:val="22"/>
        </w:rPr>
        <w:t xml:space="preserve">Step 2 – </w:t>
      </w:r>
      <w:r w:rsidRPr="0057753C">
        <w:rPr>
          <w:sz w:val="22"/>
          <w:szCs w:val="22"/>
        </w:rPr>
        <w:t xml:space="preserve">Choose a </w:t>
      </w:r>
      <w:r>
        <w:rPr>
          <w:sz w:val="22"/>
          <w:szCs w:val="22"/>
        </w:rPr>
        <w:t>phase shifting</w:t>
      </w:r>
      <w:r w:rsidRPr="0057753C">
        <w:rPr>
          <w:sz w:val="22"/>
          <w:szCs w:val="22"/>
        </w:rPr>
        <w:t xml:space="preserve"> method</w:t>
      </w:r>
      <w:r>
        <w:rPr>
          <w:sz w:val="22"/>
          <w:szCs w:val="22"/>
        </w:rPr>
        <w:t>.</w:t>
      </w:r>
    </w:p>
    <w:p w14:paraId="22D40567" w14:textId="77777777" w:rsidR="0065721E" w:rsidRDefault="0065721E" w:rsidP="0065721E">
      <w:pPr>
        <w:spacing w:after="0" w:line="240" w:lineRule="auto"/>
        <w:ind w:firstLine="720"/>
        <w:rPr>
          <w:sz w:val="22"/>
          <w:szCs w:val="22"/>
        </w:rPr>
      </w:pPr>
      <w:r w:rsidRPr="0057753C">
        <w:rPr>
          <w:sz w:val="22"/>
          <w:szCs w:val="22"/>
        </w:rPr>
        <w:t>Step 3 – Define reconstruction parameters</w:t>
      </w:r>
      <w:r>
        <w:rPr>
          <w:sz w:val="22"/>
          <w:szCs w:val="22"/>
        </w:rPr>
        <w:t>.</w:t>
      </w:r>
    </w:p>
    <w:p w14:paraId="3AE0007B" w14:textId="77777777" w:rsidR="0065721E" w:rsidRDefault="0065721E" w:rsidP="0065721E">
      <w:pPr>
        <w:spacing w:after="0" w:line="240" w:lineRule="auto"/>
        <w:ind w:firstLine="720"/>
        <w:rPr>
          <w:sz w:val="22"/>
          <w:szCs w:val="22"/>
        </w:rPr>
      </w:pPr>
      <w:r w:rsidRPr="0057753C">
        <w:rPr>
          <w:sz w:val="22"/>
          <w:szCs w:val="22"/>
        </w:rPr>
        <w:t>Step 4 – Configure the compensation filter</w:t>
      </w:r>
      <w:r>
        <w:rPr>
          <w:sz w:val="22"/>
          <w:szCs w:val="22"/>
        </w:rPr>
        <w:t>.</w:t>
      </w:r>
    </w:p>
    <w:p w14:paraId="3E7F5423" w14:textId="77777777" w:rsidR="0065721E" w:rsidRDefault="0065721E" w:rsidP="0065721E">
      <w:pPr>
        <w:ind w:firstLine="720"/>
        <w:rPr>
          <w:sz w:val="22"/>
          <w:szCs w:val="22"/>
        </w:rPr>
      </w:pPr>
      <w:r w:rsidRPr="0057753C">
        <w:rPr>
          <w:sz w:val="22"/>
          <w:szCs w:val="22"/>
        </w:rPr>
        <w:t xml:space="preserve">Step </w:t>
      </w:r>
      <w:r>
        <w:rPr>
          <w:sz w:val="22"/>
          <w:szCs w:val="22"/>
        </w:rPr>
        <w:t>5</w:t>
      </w:r>
      <w:r w:rsidRPr="0057753C">
        <w:rPr>
          <w:sz w:val="22"/>
          <w:szCs w:val="22"/>
        </w:rPr>
        <w:t xml:space="preserve"> – Run </w:t>
      </w:r>
      <w:r>
        <w:rPr>
          <w:sz w:val="22"/>
          <w:szCs w:val="22"/>
        </w:rPr>
        <w:t>compensation.</w:t>
      </w:r>
    </w:p>
    <w:p w14:paraId="038C0BEC" w14:textId="45637A2C" w:rsidR="0065721E" w:rsidRDefault="0065721E" w:rsidP="0065721E">
      <w:pPr>
        <w:spacing w:after="0" w:line="240" w:lineRule="auto"/>
        <w:rPr>
          <w:b/>
          <w:bCs/>
          <w:sz w:val="22"/>
          <w:szCs w:val="22"/>
        </w:rPr>
      </w:pPr>
      <w:r w:rsidRPr="00861BB8">
        <w:rPr>
          <w:b/>
          <w:bCs/>
          <w:sz w:val="22"/>
          <w:szCs w:val="22"/>
        </w:rPr>
        <w:t>Practical Example:</w:t>
      </w:r>
      <w:r>
        <w:rPr>
          <w:b/>
          <w:bCs/>
          <w:sz w:val="22"/>
          <w:szCs w:val="22"/>
        </w:rPr>
        <w:t xml:space="preserve"> </w:t>
      </w:r>
      <w:r w:rsidRPr="006503CC">
        <w:rPr>
          <w:b/>
          <w:bCs/>
          <w:sz w:val="22"/>
          <w:szCs w:val="22"/>
        </w:rPr>
        <w:t xml:space="preserve">Offline </w:t>
      </w:r>
      <w:r>
        <w:rPr>
          <w:b/>
          <w:bCs/>
          <w:sz w:val="22"/>
          <w:szCs w:val="22"/>
        </w:rPr>
        <w:t xml:space="preserve">DHM / Phase Shifting </w:t>
      </w:r>
      <w:r w:rsidR="005B1394">
        <w:rPr>
          <w:b/>
          <w:bCs/>
          <w:sz w:val="22"/>
          <w:szCs w:val="22"/>
        </w:rPr>
        <w:t>C</w:t>
      </w:r>
      <w:r>
        <w:rPr>
          <w:b/>
          <w:bCs/>
          <w:sz w:val="22"/>
          <w:szCs w:val="22"/>
        </w:rPr>
        <w:t>ompensation</w:t>
      </w:r>
    </w:p>
    <w:p w14:paraId="421BCF94" w14:textId="1AB1CF4C" w:rsidR="005B1394" w:rsidRPr="005B1394" w:rsidRDefault="005B1394" w:rsidP="005B1394">
      <w:pPr>
        <w:spacing w:after="0" w:line="240" w:lineRule="auto"/>
        <w:jc w:val="both"/>
        <w:rPr>
          <w:sz w:val="22"/>
          <w:szCs w:val="22"/>
        </w:rPr>
      </w:pPr>
      <w:r w:rsidRPr="005B1394">
        <w:rPr>
          <w:sz w:val="22"/>
          <w:szCs w:val="22"/>
        </w:rPr>
        <w:t xml:space="preserve">To demonstrate the use of the Phase Shifting method in the Offline DHM module, Fig. </w:t>
      </w:r>
      <w:r>
        <w:rPr>
          <w:sz w:val="22"/>
          <w:szCs w:val="22"/>
        </w:rPr>
        <w:t>9</w:t>
      </w:r>
      <w:r w:rsidRPr="005B1394">
        <w:rPr>
          <w:sz w:val="22"/>
          <w:szCs w:val="22"/>
        </w:rPr>
        <w:t xml:space="preserve"> shows the reconstruction of a QPI target from Benchmark Technologies, used to characterize the optical performance of the experimental DHM setup. The hologram was acquired with a green laser source at </w:t>
      </w:r>
      <w:r w:rsidRPr="005B1394">
        <w:rPr>
          <w:sz w:val="22"/>
          <w:szCs w:val="22"/>
          <w:lang w:val="es-CO"/>
        </w:rPr>
        <w:t>λ</w:t>
      </w:r>
      <w:r w:rsidRPr="005B1394">
        <w:rPr>
          <w:sz w:val="22"/>
          <w:szCs w:val="22"/>
        </w:rPr>
        <w:t xml:space="preserve"> = 532 nm and a digital camera with a pixel size of 2.4 µm.</w:t>
      </w:r>
      <w:r>
        <w:rPr>
          <w:sz w:val="22"/>
          <w:szCs w:val="22"/>
        </w:rPr>
        <w:t xml:space="preserve"> </w:t>
      </w:r>
      <w:r w:rsidRPr="005B1394">
        <w:rPr>
          <w:sz w:val="22"/>
          <w:szCs w:val="22"/>
        </w:rPr>
        <w:t xml:space="preserve">In the Choose a Phase Shifting Method section, the </w:t>
      </w:r>
      <w:r w:rsidRPr="005B1394">
        <w:rPr>
          <w:b/>
          <w:bCs/>
          <w:sz w:val="22"/>
          <w:szCs w:val="22"/>
        </w:rPr>
        <w:t>Blind 2 Frames option</w:t>
      </w:r>
      <w:r w:rsidRPr="005B1394">
        <w:rPr>
          <w:sz w:val="22"/>
          <w:szCs w:val="22"/>
        </w:rPr>
        <w:t xml:space="preserve"> was selected</w:t>
      </w:r>
      <w:r>
        <w:rPr>
          <w:sz w:val="22"/>
          <w:szCs w:val="22"/>
        </w:rPr>
        <w:t xml:space="preserve">. </w:t>
      </w:r>
      <w:r w:rsidRPr="005B1394">
        <w:rPr>
          <w:sz w:val="22"/>
          <w:szCs w:val="22"/>
        </w:rPr>
        <w:t>The reconstruction parameters (wavelength and pixel size) were entered in the Loading Reconstruction Parameters panel.</w:t>
      </w:r>
      <w:r>
        <w:rPr>
          <w:sz w:val="22"/>
          <w:szCs w:val="22"/>
        </w:rPr>
        <w:t xml:space="preserve"> </w:t>
      </w:r>
      <w:r w:rsidRPr="005B1394">
        <w:rPr>
          <w:sz w:val="22"/>
          <w:szCs w:val="22"/>
        </w:rPr>
        <w:t xml:space="preserve">Fig. </w:t>
      </w:r>
      <w:r>
        <w:rPr>
          <w:sz w:val="22"/>
          <w:szCs w:val="22"/>
        </w:rPr>
        <w:t>9</w:t>
      </w:r>
      <w:r w:rsidRPr="005B1394">
        <w:rPr>
          <w:sz w:val="22"/>
          <w:szCs w:val="22"/>
        </w:rPr>
        <w:t xml:space="preserve"> presents the recorded hologram of the QPI target. After applying the Phase Shifting reconstruction, </w:t>
      </w:r>
      <w:r>
        <w:rPr>
          <w:sz w:val="22"/>
          <w:szCs w:val="22"/>
        </w:rPr>
        <w:t>the</w:t>
      </w:r>
      <w:r w:rsidRPr="005B1394">
        <w:rPr>
          <w:sz w:val="22"/>
          <w:szCs w:val="22"/>
        </w:rPr>
        <w:t xml:space="preserve"> displays the Phase Reconstruction, where the resolution patterns and calibrated structures of the target are clearly visible.</w:t>
      </w:r>
    </w:p>
    <w:p w14:paraId="2829C166" w14:textId="77777777" w:rsidR="005B1394" w:rsidRDefault="005B1394" w:rsidP="0065721E"/>
    <w:p w14:paraId="79496D6F" w14:textId="0B6A9045" w:rsidR="005B1394" w:rsidRPr="0065721E" w:rsidRDefault="005B1394" w:rsidP="0065721E">
      <w:r w:rsidRPr="005B1394">
        <w:rPr>
          <w:noProof/>
        </w:rPr>
        <w:drawing>
          <wp:inline distT="0" distB="0" distL="0" distR="0" wp14:anchorId="122D4F62" wp14:editId="76F4F8E1">
            <wp:extent cx="5612130" cy="2957830"/>
            <wp:effectExtent l="0" t="0" r="7620" b="0"/>
            <wp:docPr id="19296025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2533" name="Imagen 1" descr="Interfaz de usuario gráfica, Texto, Aplicación&#10;&#10;El contenido generado por IA puede ser incorrecto."/>
                    <pic:cNvPicPr/>
                  </pic:nvPicPr>
                  <pic:blipFill>
                    <a:blip r:embed="rId29"/>
                    <a:stretch>
                      <a:fillRect/>
                    </a:stretch>
                  </pic:blipFill>
                  <pic:spPr>
                    <a:xfrm>
                      <a:off x="0" y="0"/>
                      <a:ext cx="5612130" cy="2957830"/>
                    </a:xfrm>
                    <a:prstGeom prst="rect">
                      <a:avLst/>
                    </a:prstGeom>
                  </pic:spPr>
                </pic:pic>
              </a:graphicData>
            </a:graphic>
          </wp:inline>
        </w:drawing>
      </w:r>
    </w:p>
    <w:p w14:paraId="5F9D5FE9" w14:textId="3A2F3913" w:rsidR="005B1394" w:rsidRPr="00EF019F" w:rsidRDefault="005B1394" w:rsidP="005B1394">
      <w:pPr>
        <w:pStyle w:val="Descripcin"/>
        <w:jc w:val="both"/>
        <w:rPr>
          <w:i w:val="0"/>
          <w:iCs w:val="0"/>
          <w:color w:val="auto"/>
          <w:sz w:val="22"/>
          <w:szCs w:val="22"/>
        </w:rPr>
      </w:pPr>
      <w:r w:rsidRPr="00DB4C8D">
        <w:rPr>
          <w:b/>
          <w:bCs/>
          <w:i w:val="0"/>
          <w:iCs w:val="0"/>
          <w:color w:val="auto"/>
          <w:sz w:val="22"/>
          <w:szCs w:val="22"/>
        </w:rPr>
        <w:t>Fig</w:t>
      </w:r>
      <w:r>
        <w:rPr>
          <w:b/>
          <w:bCs/>
          <w:i w:val="0"/>
          <w:iCs w:val="0"/>
          <w:color w:val="auto"/>
          <w:sz w:val="22"/>
          <w:szCs w:val="22"/>
        </w:rPr>
        <w:t xml:space="preserve"> 9</w:t>
      </w:r>
      <w:r w:rsidRPr="00DB4C8D">
        <w:rPr>
          <w:b/>
          <w:bCs/>
          <w:i w:val="0"/>
          <w:iCs w:val="0"/>
          <w:color w:val="auto"/>
          <w:sz w:val="22"/>
          <w:szCs w:val="22"/>
        </w:rPr>
        <w:t>.</w:t>
      </w:r>
      <w:r w:rsidRPr="00DB4C8D">
        <w:rPr>
          <w:i w:val="0"/>
          <w:iCs w:val="0"/>
          <w:color w:val="auto"/>
          <w:sz w:val="22"/>
          <w:szCs w:val="22"/>
        </w:rPr>
        <w:t xml:space="preserve"> Phase Shifting </w:t>
      </w:r>
      <w:r w:rsidRPr="00F93F37">
        <w:rPr>
          <w:i w:val="0"/>
          <w:iCs w:val="0"/>
          <w:color w:val="auto"/>
          <w:sz w:val="22"/>
          <w:szCs w:val="22"/>
        </w:rPr>
        <w:t xml:space="preserve">method displayed in the Offline DHM interface of </w:t>
      </w:r>
      <w:proofErr w:type="spellStart"/>
      <w:r w:rsidRPr="00F93F37">
        <w:rPr>
          <w:i w:val="0"/>
          <w:iCs w:val="0"/>
          <w:color w:val="auto"/>
          <w:sz w:val="22"/>
          <w:szCs w:val="22"/>
        </w:rPr>
        <w:t>HoloBio</w:t>
      </w:r>
      <w:proofErr w:type="spellEnd"/>
      <w:r w:rsidRPr="00EF019F">
        <w:rPr>
          <w:i w:val="0"/>
          <w:iCs w:val="0"/>
          <w:color w:val="auto"/>
          <w:sz w:val="22"/>
          <w:szCs w:val="22"/>
        </w:rPr>
        <w:t>.</w:t>
      </w:r>
    </w:p>
    <w:p w14:paraId="6516B199" w14:textId="77777777" w:rsidR="00C47A4A" w:rsidRPr="00EC119B" w:rsidRDefault="00C47A4A" w:rsidP="00C47A4A">
      <w:pPr>
        <w:spacing w:after="0" w:line="240" w:lineRule="auto"/>
        <w:jc w:val="both"/>
        <w:rPr>
          <w:sz w:val="22"/>
          <w:szCs w:val="22"/>
        </w:rPr>
      </w:pPr>
    </w:p>
    <w:p w14:paraId="1360145B" w14:textId="224CE748" w:rsidR="001F3064" w:rsidRPr="00EC119B" w:rsidRDefault="001F3064" w:rsidP="00065518">
      <w:pPr>
        <w:spacing w:after="0" w:line="240" w:lineRule="auto"/>
        <w:jc w:val="both"/>
        <w:rPr>
          <w:sz w:val="22"/>
          <w:szCs w:val="22"/>
        </w:rPr>
      </w:pPr>
    </w:p>
    <w:p w14:paraId="5B6CCB43" w14:textId="77777777" w:rsidR="001F3064" w:rsidRPr="00065518" w:rsidRDefault="001F3064" w:rsidP="001F3064">
      <w:pPr>
        <w:spacing w:after="0" w:line="240" w:lineRule="auto"/>
        <w:ind w:left="360"/>
        <w:jc w:val="both"/>
        <w:rPr>
          <w:b/>
          <w:bCs/>
          <w:sz w:val="22"/>
          <w:szCs w:val="22"/>
        </w:rPr>
      </w:pPr>
      <w:r w:rsidRPr="00065518">
        <w:rPr>
          <w:b/>
          <w:bCs/>
          <w:sz w:val="22"/>
          <w:szCs w:val="22"/>
        </w:rPr>
        <w:t>4.1.4 Numerical Propagation</w:t>
      </w:r>
    </w:p>
    <w:p w14:paraId="77BEAF2A" w14:textId="77777777" w:rsidR="001F3064" w:rsidRPr="00065518" w:rsidRDefault="001F3064" w:rsidP="001F3064">
      <w:pPr>
        <w:spacing w:after="0" w:line="240" w:lineRule="auto"/>
        <w:jc w:val="both"/>
        <w:rPr>
          <w:sz w:val="22"/>
          <w:szCs w:val="22"/>
        </w:rPr>
      </w:pPr>
    </w:p>
    <w:p w14:paraId="24A5412A" w14:textId="77777777" w:rsidR="00065518" w:rsidRPr="00065518" w:rsidRDefault="00065518" w:rsidP="001F3064">
      <w:pPr>
        <w:spacing w:after="0" w:line="240" w:lineRule="auto"/>
        <w:ind w:left="360"/>
        <w:jc w:val="both"/>
        <w:rPr>
          <w:sz w:val="22"/>
          <w:szCs w:val="22"/>
        </w:rPr>
      </w:pPr>
      <w:r w:rsidRPr="00065518">
        <w:rPr>
          <w:sz w:val="22"/>
          <w:szCs w:val="22"/>
        </w:rPr>
        <w:t xml:space="preserve">When the </w:t>
      </w:r>
      <w:r w:rsidRPr="00065518">
        <w:rPr>
          <w:b/>
          <w:bCs/>
          <w:sz w:val="22"/>
          <w:szCs w:val="22"/>
        </w:rPr>
        <w:t>Numerical Propagation</w:t>
      </w:r>
      <w:r w:rsidRPr="00065518">
        <w:rPr>
          <w:sz w:val="22"/>
          <w:szCs w:val="22"/>
        </w:rPr>
        <w:t xml:space="preserve"> method is selected in the Offline DHM module, the Processing Methods Panel is updated with controls designed for the propagation of digital </w:t>
      </w:r>
      <w:r w:rsidRPr="00065518">
        <w:rPr>
          <w:sz w:val="22"/>
          <w:szCs w:val="22"/>
        </w:rPr>
        <w:lastRenderedPageBreak/>
        <w:t>holograms or coherent images (</w:t>
      </w:r>
      <w:r w:rsidRPr="00065518">
        <w:rPr>
          <w:b/>
          <w:bCs/>
          <w:sz w:val="22"/>
          <w:szCs w:val="22"/>
        </w:rPr>
        <w:t>Fig. 10</w:t>
      </w:r>
      <w:r w:rsidRPr="00065518">
        <w:rPr>
          <w:sz w:val="22"/>
          <w:szCs w:val="22"/>
        </w:rPr>
        <w:t>). This method is intended for numerical reconstruction of optical fields.</w:t>
      </w:r>
    </w:p>
    <w:p w14:paraId="33CA8A41" w14:textId="77777777" w:rsidR="00065518" w:rsidRPr="00065518" w:rsidRDefault="00065518" w:rsidP="00065518">
      <w:pPr>
        <w:spacing w:after="0" w:line="240" w:lineRule="auto"/>
        <w:ind w:left="360"/>
        <w:jc w:val="both"/>
        <w:rPr>
          <w:sz w:val="22"/>
          <w:szCs w:val="22"/>
        </w:rPr>
      </w:pPr>
    </w:p>
    <w:p w14:paraId="742CAE3E" w14:textId="77777777" w:rsidR="00065518" w:rsidRPr="00065518" w:rsidRDefault="00065518" w:rsidP="00065518">
      <w:pPr>
        <w:spacing w:after="0" w:line="240" w:lineRule="auto"/>
        <w:ind w:left="360"/>
        <w:jc w:val="both"/>
        <w:rPr>
          <w:sz w:val="22"/>
          <w:szCs w:val="22"/>
        </w:rPr>
      </w:pPr>
    </w:p>
    <w:p w14:paraId="0B361074" w14:textId="7C26B64D" w:rsidR="00065518" w:rsidRPr="00065518" w:rsidRDefault="001F3064" w:rsidP="00065518">
      <w:pPr>
        <w:spacing w:after="0" w:line="240" w:lineRule="auto"/>
        <w:ind w:left="360"/>
        <w:jc w:val="both"/>
        <w:rPr>
          <w:sz w:val="22"/>
          <w:szCs w:val="22"/>
        </w:rPr>
      </w:pPr>
      <w:r w:rsidRPr="00065518">
        <w:rPr>
          <w:sz w:val="22"/>
          <w:szCs w:val="22"/>
        </w:rPr>
        <w:br/>
      </w:r>
      <w:r w:rsidR="00065518" w:rsidRPr="00065518">
        <w:rPr>
          <w:sz w:val="22"/>
          <w:szCs w:val="22"/>
        </w:rPr>
        <w:t>The panel includes the following sections:</w:t>
      </w:r>
    </w:p>
    <w:p w14:paraId="3421F79A" w14:textId="77777777" w:rsidR="00065518" w:rsidRPr="00065518" w:rsidRDefault="00065518" w:rsidP="00065518">
      <w:pPr>
        <w:numPr>
          <w:ilvl w:val="0"/>
          <w:numId w:val="88"/>
        </w:numPr>
        <w:spacing w:after="0" w:line="240" w:lineRule="auto"/>
        <w:jc w:val="both"/>
        <w:rPr>
          <w:sz w:val="22"/>
          <w:szCs w:val="22"/>
        </w:rPr>
      </w:pPr>
      <w:r w:rsidRPr="00065518">
        <w:rPr>
          <w:b/>
          <w:bCs/>
          <w:sz w:val="22"/>
          <w:szCs w:val="22"/>
        </w:rPr>
        <w:t xml:space="preserve">Field to propagate: </w:t>
      </w:r>
      <w:r w:rsidRPr="00065518">
        <w:rPr>
          <w:sz w:val="22"/>
          <w:szCs w:val="22"/>
        </w:rPr>
        <w:t xml:space="preserve">Users can select whether to propagate a Digital Hologram (raw interference pattern) or a Coherent Image </w:t>
      </w:r>
      <w:commentRangeStart w:id="87"/>
      <w:r w:rsidRPr="00065518">
        <w:rPr>
          <w:sz w:val="22"/>
          <w:szCs w:val="22"/>
        </w:rPr>
        <w:t>(previously reconstructed field).</w:t>
      </w:r>
      <w:commentRangeEnd w:id="87"/>
      <w:r w:rsidR="00F92BA8">
        <w:rPr>
          <w:rStyle w:val="Refdecomentario"/>
        </w:rPr>
        <w:commentReference w:id="87"/>
      </w:r>
    </w:p>
    <w:p w14:paraId="16249109" w14:textId="77777777" w:rsidR="00065518" w:rsidRPr="00043645" w:rsidRDefault="00065518" w:rsidP="00065518">
      <w:pPr>
        <w:numPr>
          <w:ilvl w:val="0"/>
          <w:numId w:val="88"/>
        </w:numPr>
        <w:spacing w:after="0" w:line="240" w:lineRule="auto"/>
        <w:jc w:val="both"/>
        <w:rPr>
          <w:sz w:val="22"/>
          <w:szCs w:val="22"/>
          <w:rPrChange w:id="88" w:author="Sofia ObandoVasquez" w:date="2025-10-09T10:44:00Z" w16du:dateUtc="2025-10-09T14:44:00Z">
            <w:rPr>
              <w:sz w:val="22"/>
              <w:szCs w:val="22"/>
              <w:lang w:val="es-CO"/>
            </w:rPr>
          </w:rPrChange>
        </w:rPr>
      </w:pPr>
      <w:r w:rsidRPr="00065518">
        <w:rPr>
          <w:b/>
          <w:bCs/>
          <w:sz w:val="22"/>
          <w:szCs w:val="22"/>
        </w:rPr>
        <w:t xml:space="preserve">Choose a Propagation Method: </w:t>
      </w:r>
      <w:r w:rsidRPr="00065518">
        <w:rPr>
          <w:sz w:val="22"/>
          <w:szCs w:val="22"/>
        </w:rPr>
        <w:t xml:space="preserve">Provides radio-button options to select the algorithm </w:t>
      </w:r>
      <w:r w:rsidRPr="00043645">
        <w:rPr>
          <w:sz w:val="22"/>
          <w:szCs w:val="22"/>
        </w:rPr>
        <w:t xml:space="preserve">used for propagation. </w:t>
      </w:r>
      <w:r w:rsidRPr="00043645">
        <w:rPr>
          <w:sz w:val="22"/>
          <w:szCs w:val="22"/>
          <w:rPrChange w:id="89" w:author="Sofia ObandoVasquez" w:date="2025-10-09T10:44:00Z" w16du:dateUtc="2025-10-09T14:44:00Z">
            <w:rPr>
              <w:sz w:val="22"/>
              <w:szCs w:val="22"/>
              <w:lang w:val="es-CO"/>
            </w:rPr>
          </w:rPrChange>
        </w:rPr>
        <w:t xml:space="preserve">Available configurations include </w:t>
      </w:r>
      <w:r w:rsidRPr="00043645">
        <w:rPr>
          <w:b/>
          <w:bCs/>
          <w:sz w:val="22"/>
          <w:szCs w:val="22"/>
          <w:rPrChange w:id="90" w:author="Sofia ObandoVasquez" w:date="2025-10-09T10:44:00Z" w16du:dateUtc="2025-10-09T14:44:00Z">
            <w:rPr>
              <w:b/>
              <w:bCs/>
              <w:sz w:val="22"/>
              <w:szCs w:val="22"/>
              <w:lang w:val="es-CO"/>
            </w:rPr>
          </w:rPrChange>
        </w:rPr>
        <w:t>Angular Spectrum</w:t>
      </w:r>
      <w:r w:rsidRPr="00043645">
        <w:rPr>
          <w:sz w:val="22"/>
          <w:szCs w:val="22"/>
          <w:rPrChange w:id="91" w:author="Sofia ObandoVasquez" w:date="2025-10-09T10:44:00Z" w16du:dateUtc="2025-10-09T14:44:00Z">
            <w:rPr>
              <w:sz w:val="22"/>
              <w:szCs w:val="22"/>
              <w:lang w:val="es-CO"/>
            </w:rPr>
          </w:rPrChange>
        </w:rPr>
        <w:t xml:space="preserve"> and </w:t>
      </w:r>
      <w:r w:rsidRPr="00043645">
        <w:rPr>
          <w:b/>
          <w:bCs/>
          <w:sz w:val="22"/>
          <w:szCs w:val="22"/>
          <w:rPrChange w:id="92" w:author="Sofia ObandoVasquez" w:date="2025-10-09T10:44:00Z" w16du:dateUtc="2025-10-09T14:44:00Z">
            <w:rPr>
              <w:b/>
              <w:bCs/>
              <w:sz w:val="22"/>
              <w:szCs w:val="22"/>
              <w:lang w:val="es-CO"/>
            </w:rPr>
          </w:rPrChange>
        </w:rPr>
        <w:t>Fresnel</w:t>
      </w:r>
      <w:r w:rsidRPr="00043645">
        <w:rPr>
          <w:sz w:val="22"/>
          <w:szCs w:val="22"/>
          <w:rPrChange w:id="93" w:author="Sofia ObandoVasquez" w:date="2025-10-09T10:44:00Z" w16du:dateUtc="2025-10-09T14:44:00Z">
            <w:rPr>
              <w:sz w:val="22"/>
              <w:szCs w:val="22"/>
              <w:lang w:val="es-CO"/>
            </w:rPr>
          </w:rPrChange>
        </w:rPr>
        <w:t>.</w:t>
      </w:r>
    </w:p>
    <w:p w14:paraId="13DCC1B1" w14:textId="77777777" w:rsidR="00065518" w:rsidRPr="00065518" w:rsidRDefault="00065518" w:rsidP="00065518">
      <w:pPr>
        <w:numPr>
          <w:ilvl w:val="0"/>
          <w:numId w:val="88"/>
        </w:numPr>
        <w:spacing w:after="0" w:line="240" w:lineRule="auto"/>
        <w:jc w:val="both"/>
        <w:rPr>
          <w:sz w:val="22"/>
          <w:szCs w:val="22"/>
        </w:rPr>
      </w:pPr>
      <w:r w:rsidRPr="00065518">
        <w:rPr>
          <w:b/>
          <w:bCs/>
          <w:sz w:val="22"/>
          <w:szCs w:val="22"/>
        </w:rPr>
        <w:t xml:space="preserve">Loading Physical Parameters: </w:t>
      </w:r>
      <w:r w:rsidRPr="00065518">
        <w:rPr>
          <w:sz w:val="22"/>
          <w:szCs w:val="22"/>
        </w:rPr>
        <w:t>Allows the user to define key acquisition values:</w:t>
      </w:r>
    </w:p>
    <w:p w14:paraId="16FF585A" w14:textId="77777777" w:rsidR="00065518" w:rsidRPr="00065518" w:rsidRDefault="00065518" w:rsidP="00065518">
      <w:pPr>
        <w:numPr>
          <w:ilvl w:val="1"/>
          <w:numId w:val="88"/>
        </w:numPr>
        <w:spacing w:after="0" w:line="240" w:lineRule="auto"/>
        <w:jc w:val="both"/>
        <w:rPr>
          <w:sz w:val="22"/>
          <w:szCs w:val="22"/>
        </w:rPr>
      </w:pPr>
      <w:r w:rsidRPr="00065518">
        <w:rPr>
          <w:sz w:val="22"/>
          <w:szCs w:val="22"/>
        </w:rPr>
        <w:t>Wavelength (</w:t>
      </w:r>
      <w:r w:rsidRPr="00065518">
        <w:rPr>
          <w:sz w:val="22"/>
          <w:szCs w:val="22"/>
          <w:lang w:val="es-CO"/>
        </w:rPr>
        <w:t>λ</w:t>
      </w:r>
      <w:r w:rsidRPr="00065518">
        <w:rPr>
          <w:sz w:val="22"/>
          <w:szCs w:val="22"/>
        </w:rPr>
        <w:t>): wavelength of the illumination source.</w:t>
      </w:r>
    </w:p>
    <w:p w14:paraId="5CED3F3F" w14:textId="77777777" w:rsidR="00065518" w:rsidRPr="00065518" w:rsidRDefault="00065518" w:rsidP="00065518">
      <w:pPr>
        <w:numPr>
          <w:ilvl w:val="1"/>
          <w:numId w:val="88"/>
        </w:numPr>
        <w:spacing w:after="0" w:line="240" w:lineRule="auto"/>
        <w:jc w:val="both"/>
        <w:rPr>
          <w:sz w:val="22"/>
          <w:szCs w:val="22"/>
        </w:rPr>
      </w:pPr>
      <w:r w:rsidRPr="00065518">
        <w:rPr>
          <w:sz w:val="22"/>
          <w:szCs w:val="22"/>
        </w:rPr>
        <w:t>Pitch X and Pitch Y: pixel size of the digital camera in each axis.</w:t>
      </w:r>
    </w:p>
    <w:p w14:paraId="14A049D4" w14:textId="77777777" w:rsidR="00065518" w:rsidRPr="00065518" w:rsidRDefault="00065518" w:rsidP="00065518">
      <w:pPr>
        <w:numPr>
          <w:ilvl w:val="0"/>
          <w:numId w:val="88"/>
        </w:numPr>
        <w:spacing w:after="0" w:line="240" w:lineRule="auto"/>
        <w:jc w:val="both"/>
        <w:rPr>
          <w:sz w:val="22"/>
          <w:szCs w:val="22"/>
        </w:rPr>
      </w:pPr>
      <w:r w:rsidRPr="00065518">
        <w:rPr>
          <w:b/>
          <w:bCs/>
          <w:sz w:val="22"/>
          <w:szCs w:val="22"/>
        </w:rPr>
        <w:t xml:space="preserve">Propagation Options: </w:t>
      </w:r>
      <w:r w:rsidRPr="00065518">
        <w:rPr>
          <w:sz w:val="22"/>
          <w:szCs w:val="22"/>
        </w:rPr>
        <w:t>Determines how the optical field is numerically propagated:</w:t>
      </w:r>
    </w:p>
    <w:p w14:paraId="643CF9BE" w14:textId="77777777" w:rsidR="00065518" w:rsidRPr="00065518" w:rsidRDefault="00065518" w:rsidP="00065518">
      <w:pPr>
        <w:numPr>
          <w:ilvl w:val="1"/>
          <w:numId w:val="88"/>
        </w:numPr>
        <w:spacing w:after="0" w:line="240" w:lineRule="auto"/>
        <w:jc w:val="both"/>
        <w:rPr>
          <w:sz w:val="22"/>
          <w:szCs w:val="22"/>
        </w:rPr>
      </w:pPr>
      <w:r w:rsidRPr="00065518">
        <w:rPr>
          <w:sz w:val="22"/>
          <w:szCs w:val="22"/>
        </w:rPr>
        <w:t>Fixed Distance, Z-scan Sweep, or Auto Focus modes.</w:t>
      </w:r>
    </w:p>
    <w:p w14:paraId="1245E2EA" w14:textId="77777777" w:rsidR="00065518" w:rsidRPr="00065518" w:rsidRDefault="00065518" w:rsidP="00065518">
      <w:pPr>
        <w:numPr>
          <w:ilvl w:val="1"/>
          <w:numId w:val="88"/>
        </w:numPr>
        <w:spacing w:after="0" w:line="240" w:lineRule="auto"/>
        <w:jc w:val="both"/>
        <w:rPr>
          <w:sz w:val="22"/>
          <w:szCs w:val="22"/>
        </w:rPr>
      </w:pPr>
      <w:r w:rsidRPr="00065518">
        <w:rPr>
          <w:sz w:val="22"/>
          <w:szCs w:val="22"/>
        </w:rPr>
        <w:t>Additional parameters include Lateral Magnification, Distance, Min/Max range, and selectable Units (e.g., µm).</w:t>
      </w:r>
    </w:p>
    <w:p w14:paraId="1E1EEC46" w14:textId="77777777" w:rsidR="00065518" w:rsidRPr="00065518" w:rsidRDefault="00065518" w:rsidP="00065518">
      <w:pPr>
        <w:numPr>
          <w:ilvl w:val="1"/>
          <w:numId w:val="88"/>
        </w:numPr>
        <w:spacing w:after="0" w:line="240" w:lineRule="auto"/>
        <w:jc w:val="both"/>
        <w:rPr>
          <w:sz w:val="22"/>
          <w:szCs w:val="22"/>
        </w:rPr>
      </w:pPr>
      <w:r w:rsidRPr="00065518">
        <w:rPr>
          <w:sz w:val="22"/>
          <w:szCs w:val="22"/>
        </w:rPr>
        <w:t>An Autofocus Metric can be chosen (e.g., Normalized Variance), with the option to enable Show Curve for visualization of the focus evaluation.</w:t>
      </w:r>
    </w:p>
    <w:p w14:paraId="235AF4ED" w14:textId="77777777" w:rsidR="00065518" w:rsidRPr="00065518" w:rsidRDefault="00065518" w:rsidP="00065518">
      <w:pPr>
        <w:numPr>
          <w:ilvl w:val="0"/>
          <w:numId w:val="88"/>
        </w:numPr>
        <w:spacing w:after="0" w:line="240" w:lineRule="auto"/>
        <w:jc w:val="both"/>
        <w:rPr>
          <w:sz w:val="22"/>
          <w:szCs w:val="22"/>
        </w:rPr>
      </w:pPr>
      <w:r w:rsidRPr="00065518">
        <w:rPr>
          <w:b/>
          <w:bCs/>
          <w:sz w:val="22"/>
          <w:szCs w:val="22"/>
        </w:rPr>
        <w:t xml:space="preserve">Apply button: </w:t>
      </w:r>
      <w:r w:rsidRPr="00065518">
        <w:rPr>
          <w:sz w:val="22"/>
          <w:szCs w:val="22"/>
        </w:rPr>
        <w:t>Executes the numerical propagation with the chosen configuration.</w:t>
      </w:r>
    </w:p>
    <w:p w14:paraId="6F12964B" w14:textId="77777777" w:rsidR="00065518" w:rsidRPr="00065518" w:rsidRDefault="00065518" w:rsidP="00065518">
      <w:pPr>
        <w:spacing w:after="0" w:line="240" w:lineRule="auto"/>
        <w:ind w:left="360"/>
        <w:jc w:val="both"/>
        <w:rPr>
          <w:b/>
          <w:bCs/>
          <w:sz w:val="22"/>
          <w:szCs w:val="22"/>
        </w:rPr>
      </w:pPr>
    </w:p>
    <w:p w14:paraId="7372E41D" w14:textId="59F38A6E" w:rsidR="00065518" w:rsidRPr="00065518" w:rsidRDefault="00065518" w:rsidP="00065518">
      <w:pPr>
        <w:spacing w:after="0" w:line="240" w:lineRule="auto"/>
        <w:ind w:left="360"/>
        <w:jc w:val="both"/>
        <w:rPr>
          <w:sz w:val="22"/>
          <w:szCs w:val="22"/>
        </w:rPr>
      </w:pPr>
      <w:r w:rsidRPr="00065518">
        <w:rPr>
          <w:sz w:val="22"/>
          <w:szCs w:val="22"/>
        </w:rPr>
        <w:t>The rest of the interface remains consistent, with the Main Control Panel (Panel 1) available for general operations and the Visualization Panel (Panel 3) displaying either the loaded hologram/Fourier transform (left) or the corresponding amplitude/phase reconstruction (right).</w:t>
      </w:r>
    </w:p>
    <w:p w14:paraId="3889A608" w14:textId="1426A1D5" w:rsidR="001F3064" w:rsidRDefault="001F3064" w:rsidP="001F3064">
      <w:pPr>
        <w:spacing w:after="0" w:line="240" w:lineRule="auto"/>
        <w:ind w:left="360"/>
        <w:jc w:val="both"/>
        <w:rPr>
          <w:b/>
          <w:bCs/>
        </w:rPr>
      </w:pPr>
    </w:p>
    <w:p w14:paraId="4461A5B5" w14:textId="743FDCD5" w:rsidR="0051291A" w:rsidRPr="001F3064" w:rsidRDefault="0051291A" w:rsidP="001F3064">
      <w:pPr>
        <w:spacing w:after="0" w:line="240" w:lineRule="auto"/>
        <w:ind w:left="360"/>
        <w:jc w:val="both"/>
        <w:rPr>
          <w:b/>
          <w:bCs/>
        </w:rPr>
      </w:pPr>
      <w:r>
        <w:rPr>
          <w:noProof/>
        </w:rPr>
        <w:drawing>
          <wp:inline distT="0" distB="0" distL="0" distR="0" wp14:anchorId="3125F3EE" wp14:editId="59E8DE3D">
            <wp:extent cx="5612130" cy="2802255"/>
            <wp:effectExtent l="0" t="0" r="7620" b="0"/>
            <wp:docPr id="1770649543" name="Imagen 1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9543" name="Imagen 11" descr="Interfaz de usuario gráfica, Aplicación&#10;&#10;El contenido generado por IA puede ser incorrecto."/>
                    <pic:cNvPicPr>
                      <a:picLocks noChangeAspect="1" noChangeArrowheads="1"/>
                    </pic:cNvPicPr>
                  </pic:nvPicPr>
                  <pic:blipFill>
                    <a:blip r:embed="rId30" cstate="print">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612130" cy="2802255"/>
                    </a:xfrm>
                    <a:prstGeom prst="rect">
                      <a:avLst/>
                    </a:prstGeom>
                    <a:noFill/>
                    <a:ln>
                      <a:noFill/>
                    </a:ln>
                  </pic:spPr>
                </pic:pic>
              </a:graphicData>
            </a:graphic>
          </wp:inline>
        </w:drawing>
      </w:r>
    </w:p>
    <w:p w14:paraId="62AC4F67" w14:textId="2A733B79" w:rsidR="00065518" w:rsidRPr="00065518" w:rsidRDefault="00065518" w:rsidP="00065518">
      <w:pPr>
        <w:spacing w:after="0" w:line="240" w:lineRule="auto"/>
        <w:ind w:left="360"/>
        <w:jc w:val="both"/>
        <w:rPr>
          <w:b/>
          <w:bCs/>
          <w:sz w:val="22"/>
          <w:szCs w:val="22"/>
        </w:rPr>
      </w:pPr>
      <w:r w:rsidRPr="00065518">
        <w:rPr>
          <w:b/>
          <w:bCs/>
          <w:sz w:val="22"/>
          <w:szCs w:val="22"/>
        </w:rPr>
        <w:t xml:space="preserve">Fig. </w:t>
      </w:r>
      <w:r>
        <w:rPr>
          <w:b/>
          <w:bCs/>
          <w:sz w:val="22"/>
          <w:szCs w:val="22"/>
        </w:rPr>
        <w:t>10</w:t>
      </w:r>
      <w:r w:rsidRPr="00065518">
        <w:rPr>
          <w:b/>
          <w:bCs/>
          <w:sz w:val="22"/>
          <w:szCs w:val="22"/>
        </w:rPr>
        <w:t xml:space="preserve">. </w:t>
      </w:r>
      <w:r w:rsidRPr="00065518">
        <w:rPr>
          <w:sz w:val="22"/>
          <w:szCs w:val="22"/>
        </w:rPr>
        <w:t xml:space="preserve">Numerical Propagation method displayed in the Offline DHM interface of </w:t>
      </w:r>
      <w:proofErr w:type="spellStart"/>
      <w:r w:rsidRPr="00065518">
        <w:rPr>
          <w:sz w:val="22"/>
          <w:szCs w:val="22"/>
        </w:rPr>
        <w:t>HoloBio</w:t>
      </w:r>
      <w:proofErr w:type="spellEnd"/>
      <w:r w:rsidRPr="00065518">
        <w:rPr>
          <w:sz w:val="22"/>
          <w:szCs w:val="22"/>
        </w:rPr>
        <w:t>.</w:t>
      </w:r>
    </w:p>
    <w:p w14:paraId="32EB257C" w14:textId="77777777" w:rsidR="001F3064" w:rsidRDefault="001F3064" w:rsidP="001F3064">
      <w:pPr>
        <w:pStyle w:val="Prrafodelista"/>
        <w:spacing w:after="0" w:line="240" w:lineRule="auto"/>
        <w:jc w:val="both"/>
        <w:rPr>
          <w:b/>
          <w:bCs/>
        </w:rPr>
      </w:pPr>
    </w:p>
    <w:p w14:paraId="52FC3419" w14:textId="77777777" w:rsidR="00E000B6" w:rsidRDefault="00E000B6" w:rsidP="00E000B6">
      <w:pPr>
        <w:ind w:firstLine="720"/>
        <w:rPr>
          <w:b/>
          <w:bCs/>
        </w:rPr>
      </w:pPr>
      <w:r w:rsidRPr="0057753C">
        <w:rPr>
          <w:b/>
          <w:bCs/>
        </w:rPr>
        <w:t>How to use it?</w:t>
      </w:r>
    </w:p>
    <w:p w14:paraId="306784A4" w14:textId="23DCD261" w:rsidR="00E000B6" w:rsidRPr="0067210E" w:rsidRDefault="00E000B6" w:rsidP="00E000B6">
      <w:pPr>
        <w:spacing w:after="0" w:line="240" w:lineRule="auto"/>
        <w:ind w:left="720"/>
        <w:jc w:val="both"/>
        <w:rPr>
          <w:sz w:val="22"/>
          <w:szCs w:val="22"/>
        </w:rPr>
      </w:pPr>
      <w:r w:rsidRPr="0067210E">
        <w:rPr>
          <w:sz w:val="22"/>
          <w:szCs w:val="22"/>
        </w:rPr>
        <w:t xml:space="preserve">Step 1 – </w:t>
      </w:r>
      <w:r w:rsidRPr="0057753C">
        <w:rPr>
          <w:sz w:val="22"/>
          <w:szCs w:val="22"/>
        </w:rPr>
        <w:t>Load</w:t>
      </w:r>
      <w:r>
        <w:rPr>
          <w:sz w:val="22"/>
          <w:szCs w:val="22"/>
        </w:rPr>
        <w:t xml:space="preserve"> an Image</w:t>
      </w:r>
      <w:r w:rsidRPr="0067210E">
        <w:rPr>
          <w:sz w:val="22"/>
          <w:szCs w:val="22"/>
        </w:rPr>
        <w:t>.</w:t>
      </w:r>
    </w:p>
    <w:p w14:paraId="0E586518" w14:textId="734DBFC3" w:rsidR="00E000B6" w:rsidRDefault="00E000B6" w:rsidP="00E000B6">
      <w:pPr>
        <w:spacing w:after="0" w:line="240" w:lineRule="auto"/>
        <w:ind w:firstLine="720"/>
        <w:rPr>
          <w:sz w:val="22"/>
          <w:szCs w:val="22"/>
        </w:rPr>
      </w:pPr>
      <w:r w:rsidRPr="0067210E">
        <w:rPr>
          <w:sz w:val="22"/>
          <w:szCs w:val="22"/>
        </w:rPr>
        <w:lastRenderedPageBreak/>
        <w:t xml:space="preserve">Step 2 – </w:t>
      </w:r>
      <w:r w:rsidRPr="0057753C">
        <w:rPr>
          <w:sz w:val="22"/>
          <w:szCs w:val="22"/>
        </w:rPr>
        <w:t xml:space="preserve">Choose </w:t>
      </w:r>
      <w:r>
        <w:rPr>
          <w:sz w:val="22"/>
          <w:szCs w:val="22"/>
        </w:rPr>
        <w:t>the field to propagate.</w:t>
      </w:r>
    </w:p>
    <w:p w14:paraId="4761E4E2" w14:textId="77777777" w:rsidR="00E000B6" w:rsidRDefault="00E000B6" w:rsidP="00E000B6">
      <w:pPr>
        <w:spacing w:after="0" w:line="240" w:lineRule="auto"/>
        <w:ind w:firstLine="720"/>
        <w:rPr>
          <w:sz w:val="22"/>
          <w:szCs w:val="22"/>
        </w:rPr>
      </w:pPr>
      <w:r w:rsidRPr="0057753C">
        <w:rPr>
          <w:sz w:val="22"/>
          <w:szCs w:val="22"/>
        </w:rPr>
        <w:t xml:space="preserve">Step 3 – Define </w:t>
      </w:r>
      <w:r>
        <w:rPr>
          <w:sz w:val="22"/>
          <w:szCs w:val="22"/>
        </w:rPr>
        <w:t xml:space="preserve">the propagation method. </w:t>
      </w:r>
    </w:p>
    <w:p w14:paraId="3A744D87" w14:textId="14196BA5" w:rsidR="00E000B6" w:rsidRDefault="00E000B6" w:rsidP="00E000B6">
      <w:pPr>
        <w:spacing w:after="0" w:line="240" w:lineRule="auto"/>
        <w:ind w:firstLine="720"/>
        <w:rPr>
          <w:sz w:val="22"/>
          <w:szCs w:val="22"/>
        </w:rPr>
      </w:pPr>
      <w:r w:rsidRPr="0057753C">
        <w:rPr>
          <w:sz w:val="22"/>
          <w:szCs w:val="22"/>
        </w:rPr>
        <w:t>Step 4 – Configure the</w:t>
      </w:r>
      <w:r>
        <w:rPr>
          <w:sz w:val="22"/>
          <w:szCs w:val="22"/>
        </w:rPr>
        <w:t xml:space="preserve"> physical parameters.</w:t>
      </w:r>
    </w:p>
    <w:p w14:paraId="2D581EE3" w14:textId="7B0A335F" w:rsidR="00E000B6" w:rsidRDefault="00E000B6" w:rsidP="00E000B6">
      <w:pPr>
        <w:spacing w:after="0" w:line="240" w:lineRule="auto"/>
        <w:ind w:firstLine="720"/>
        <w:rPr>
          <w:sz w:val="22"/>
          <w:szCs w:val="22"/>
        </w:rPr>
      </w:pPr>
      <w:r>
        <w:rPr>
          <w:sz w:val="22"/>
          <w:szCs w:val="22"/>
        </w:rPr>
        <w:t xml:space="preserve">Step 5 – Define the propagation options. </w:t>
      </w:r>
    </w:p>
    <w:p w14:paraId="1ACF14C7" w14:textId="636E1830" w:rsidR="00E000B6" w:rsidRDefault="00E000B6" w:rsidP="00E000B6">
      <w:pPr>
        <w:ind w:firstLine="720"/>
        <w:rPr>
          <w:sz w:val="22"/>
          <w:szCs w:val="22"/>
        </w:rPr>
      </w:pPr>
      <w:r w:rsidRPr="0057753C">
        <w:rPr>
          <w:sz w:val="22"/>
          <w:szCs w:val="22"/>
        </w:rPr>
        <w:t xml:space="preserve">Step </w:t>
      </w:r>
      <w:r>
        <w:rPr>
          <w:sz w:val="22"/>
          <w:szCs w:val="22"/>
        </w:rPr>
        <w:t>6</w:t>
      </w:r>
      <w:r w:rsidRPr="0057753C">
        <w:rPr>
          <w:sz w:val="22"/>
          <w:szCs w:val="22"/>
        </w:rPr>
        <w:t xml:space="preserve"> – Run </w:t>
      </w:r>
      <w:r>
        <w:rPr>
          <w:sz w:val="22"/>
          <w:szCs w:val="22"/>
        </w:rPr>
        <w:t>the propagation.</w:t>
      </w:r>
    </w:p>
    <w:p w14:paraId="5084C235" w14:textId="77777777" w:rsidR="00E000B6" w:rsidRDefault="00E000B6" w:rsidP="001F3064">
      <w:pPr>
        <w:pStyle w:val="Prrafodelista"/>
        <w:spacing w:after="0" w:line="240" w:lineRule="auto"/>
        <w:jc w:val="both"/>
        <w:rPr>
          <w:b/>
          <w:bCs/>
        </w:rPr>
      </w:pPr>
    </w:p>
    <w:p w14:paraId="17A597ED" w14:textId="77777777" w:rsidR="00E000B6" w:rsidRPr="00E000B6" w:rsidRDefault="00E000B6" w:rsidP="00E000B6">
      <w:pPr>
        <w:spacing w:after="0"/>
        <w:jc w:val="both"/>
        <w:rPr>
          <w:b/>
          <w:bCs/>
          <w:sz w:val="22"/>
          <w:szCs w:val="22"/>
        </w:rPr>
      </w:pPr>
      <w:r w:rsidRPr="00E000B6">
        <w:rPr>
          <w:b/>
          <w:bCs/>
          <w:sz w:val="22"/>
          <w:szCs w:val="22"/>
        </w:rPr>
        <w:t xml:space="preserve">Practical Example: </w:t>
      </w:r>
      <w:commentRangeStart w:id="94"/>
      <w:r w:rsidRPr="00E000B6">
        <w:rPr>
          <w:b/>
          <w:bCs/>
          <w:sz w:val="22"/>
          <w:szCs w:val="22"/>
        </w:rPr>
        <w:t>Offline DHM / Numerical Propagation</w:t>
      </w:r>
      <w:commentRangeEnd w:id="94"/>
      <w:r w:rsidR="00985B5E">
        <w:rPr>
          <w:rStyle w:val="Refdecomentario"/>
        </w:rPr>
        <w:commentReference w:id="94"/>
      </w:r>
    </w:p>
    <w:p w14:paraId="2F8502E7" w14:textId="6B5CF2CE" w:rsidR="00E000B6" w:rsidRPr="00E000B6" w:rsidRDefault="00E000B6" w:rsidP="00E000B6">
      <w:pPr>
        <w:spacing w:after="0"/>
        <w:jc w:val="both"/>
        <w:rPr>
          <w:sz w:val="22"/>
          <w:szCs w:val="22"/>
        </w:rPr>
      </w:pPr>
      <w:r w:rsidRPr="00E000B6">
        <w:rPr>
          <w:sz w:val="22"/>
          <w:szCs w:val="22"/>
        </w:rPr>
        <w:t xml:space="preserve">To demonstrate the use of the Numerical Propagation method in the Offline DHM module, </w:t>
      </w:r>
      <w:r w:rsidRPr="004738C1">
        <w:rPr>
          <w:b/>
          <w:bCs/>
          <w:sz w:val="22"/>
          <w:szCs w:val="22"/>
        </w:rPr>
        <w:t xml:space="preserve">Fig. </w:t>
      </w:r>
      <w:r w:rsidR="004738C1" w:rsidRPr="004738C1">
        <w:rPr>
          <w:b/>
          <w:bCs/>
          <w:sz w:val="22"/>
          <w:szCs w:val="22"/>
        </w:rPr>
        <w:t>11</w:t>
      </w:r>
      <w:r w:rsidRPr="00E000B6">
        <w:rPr>
          <w:sz w:val="22"/>
          <w:szCs w:val="22"/>
        </w:rPr>
        <w:t xml:space="preserve"> shows the propagation of a simulated coherent image designed to evaluate diffraction patterns. In this case, the Angular Spectrum method was selected</w:t>
      </w:r>
      <w:r w:rsidR="004738C1">
        <w:rPr>
          <w:sz w:val="22"/>
          <w:szCs w:val="22"/>
        </w:rPr>
        <w:t xml:space="preserve">. </w:t>
      </w:r>
      <w:r w:rsidRPr="00E000B6">
        <w:rPr>
          <w:sz w:val="22"/>
          <w:szCs w:val="22"/>
        </w:rPr>
        <w:t xml:space="preserve">The input parameters included a laser wavelength of </w:t>
      </w:r>
      <w:r w:rsidRPr="00E000B6">
        <w:rPr>
          <w:sz w:val="22"/>
          <w:szCs w:val="22"/>
          <w:lang w:val="es-CO"/>
        </w:rPr>
        <w:t>λ</w:t>
      </w:r>
      <w:r w:rsidRPr="00E000B6">
        <w:rPr>
          <w:sz w:val="22"/>
          <w:szCs w:val="22"/>
        </w:rPr>
        <w:t xml:space="preserve"> = 532 nm and a camera pixel size of 6.5 µm. In the Propagation Options panel, the </w:t>
      </w:r>
      <w:r w:rsidR="004738C1">
        <w:rPr>
          <w:sz w:val="22"/>
          <w:szCs w:val="22"/>
        </w:rPr>
        <w:t xml:space="preserve">Fixed distance </w:t>
      </w:r>
      <w:r w:rsidRPr="00E000B6">
        <w:rPr>
          <w:sz w:val="22"/>
          <w:szCs w:val="22"/>
        </w:rPr>
        <w:t xml:space="preserve">mode was enabled, with a </w:t>
      </w:r>
      <w:r w:rsidR="004738C1">
        <w:rPr>
          <w:sz w:val="22"/>
          <w:szCs w:val="22"/>
        </w:rPr>
        <w:t xml:space="preserve">value of 5000 </w:t>
      </w:r>
      <w:r w:rsidR="004738C1" w:rsidRPr="00E000B6">
        <w:rPr>
          <w:sz w:val="22"/>
          <w:szCs w:val="22"/>
        </w:rPr>
        <w:t>µm</w:t>
      </w:r>
      <w:r w:rsidR="004738C1">
        <w:rPr>
          <w:sz w:val="22"/>
          <w:szCs w:val="22"/>
        </w:rPr>
        <w:t xml:space="preserve">. </w:t>
      </w:r>
      <w:r w:rsidRPr="004738C1">
        <w:rPr>
          <w:b/>
          <w:bCs/>
          <w:sz w:val="22"/>
          <w:szCs w:val="22"/>
        </w:rPr>
        <w:t xml:space="preserve">Fig. </w:t>
      </w:r>
      <w:r w:rsidR="004738C1" w:rsidRPr="004738C1">
        <w:rPr>
          <w:b/>
          <w:bCs/>
          <w:sz w:val="22"/>
          <w:szCs w:val="22"/>
        </w:rPr>
        <w:t>11</w:t>
      </w:r>
      <w:r w:rsidRPr="00E000B6">
        <w:rPr>
          <w:sz w:val="22"/>
          <w:szCs w:val="22"/>
        </w:rPr>
        <w:t xml:space="preserve"> presents the coherent image used as the input field. After applying the Angular Spectrum propagation, </w:t>
      </w:r>
      <w:r w:rsidR="004738C1">
        <w:rPr>
          <w:sz w:val="22"/>
          <w:szCs w:val="22"/>
        </w:rPr>
        <w:t xml:space="preserve">the </w:t>
      </w:r>
      <w:r w:rsidRPr="00E000B6">
        <w:rPr>
          <w:sz w:val="22"/>
          <w:szCs w:val="22"/>
        </w:rPr>
        <w:t xml:space="preserve">displays the resulting </w:t>
      </w:r>
      <w:proofErr w:type="spellStart"/>
      <w:r w:rsidR="004738C1">
        <w:rPr>
          <w:sz w:val="22"/>
          <w:szCs w:val="22"/>
        </w:rPr>
        <w:t>Ampliude</w:t>
      </w:r>
      <w:proofErr w:type="spellEnd"/>
      <w:r w:rsidRPr="00E000B6">
        <w:rPr>
          <w:sz w:val="22"/>
          <w:szCs w:val="22"/>
        </w:rPr>
        <w:t xml:space="preserve"> Reconstruction, where the diffraction rings and interference structures characteristic of coherent illumination are clearly resolved.</w:t>
      </w:r>
    </w:p>
    <w:p w14:paraId="2FE201B7" w14:textId="77777777" w:rsidR="00E000B6" w:rsidRDefault="00E000B6" w:rsidP="001F3064">
      <w:pPr>
        <w:pStyle w:val="Prrafodelista"/>
        <w:spacing w:after="0" w:line="240" w:lineRule="auto"/>
        <w:jc w:val="both"/>
        <w:rPr>
          <w:b/>
          <w:bCs/>
        </w:rPr>
      </w:pPr>
    </w:p>
    <w:p w14:paraId="7E94F018" w14:textId="72CDD9E6" w:rsidR="00065518" w:rsidRDefault="00E000B6" w:rsidP="00E000B6">
      <w:pPr>
        <w:spacing w:after="0" w:line="240" w:lineRule="auto"/>
        <w:rPr>
          <w:b/>
          <w:bCs/>
        </w:rPr>
      </w:pPr>
      <w:r w:rsidRPr="00E000B6">
        <w:rPr>
          <w:noProof/>
        </w:rPr>
        <w:drawing>
          <wp:inline distT="0" distB="0" distL="0" distR="0" wp14:anchorId="5E2D36E0" wp14:editId="7868A6E2">
            <wp:extent cx="5612130" cy="2954020"/>
            <wp:effectExtent l="0" t="0" r="7620" b="0"/>
            <wp:docPr id="1300683408"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83408" name="Imagen 1" descr="Interfaz de usuario gráfica, Aplicación, PowerPoint&#10;&#10;El contenido generado por IA puede ser incorrecto."/>
                    <pic:cNvPicPr/>
                  </pic:nvPicPr>
                  <pic:blipFill>
                    <a:blip r:embed="rId31"/>
                    <a:stretch>
                      <a:fillRect/>
                    </a:stretch>
                  </pic:blipFill>
                  <pic:spPr>
                    <a:xfrm>
                      <a:off x="0" y="0"/>
                      <a:ext cx="5612130" cy="2954020"/>
                    </a:xfrm>
                    <a:prstGeom prst="rect">
                      <a:avLst/>
                    </a:prstGeom>
                  </pic:spPr>
                </pic:pic>
              </a:graphicData>
            </a:graphic>
          </wp:inline>
        </w:drawing>
      </w:r>
    </w:p>
    <w:p w14:paraId="5086E71C" w14:textId="4735E48E" w:rsidR="00E000B6" w:rsidRPr="00065518" w:rsidRDefault="00E000B6" w:rsidP="00E000B6">
      <w:pPr>
        <w:spacing w:after="0" w:line="240" w:lineRule="auto"/>
        <w:ind w:left="360"/>
        <w:jc w:val="both"/>
        <w:rPr>
          <w:b/>
          <w:bCs/>
          <w:sz w:val="22"/>
          <w:szCs w:val="22"/>
        </w:rPr>
      </w:pPr>
      <w:r w:rsidRPr="00065518">
        <w:rPr>
          <w:b/>
          <w:bCs/>
          <w:sz w:val="22"/>
          <w:szCs w:val="22"/>
        </w:rPr>
        <w:t xml:space="preserve">Fig. </w:t>
      </w:r>
      <w:r>
        <w:rPr>
          <w:b/>
          <w:bCs/>
          <w:sz w:val="22"/>
          <w:szCs w:val="22"/>
        </w:rPr>
        <w:t>11</w:t>
      </w:r>
      <w:r w:rsidRPr="00065518">
        <w:rPr>
          <w:b/>
          <w:bCs/>
          <w:sz w:val="22"/>
          <w:szCs w:val="22"/>
        </w:rPr>
        <w:t xml:space="preserve">. </w:t>
      </w:r>
      <w:r w:rsidR="004738C1" w:rsidRPr="004738C1">
        <w:rPr>
          <w:sz w:val="22"/>
          <w:szCs w:val="22"/>
        </w:rPr>
        <w:t>Offline DHM interface using the Numerical Propagation module.</w:t>
      </w:r>
    </w:p>
    <w:p w14:paraId="2E641503" w14:textId="77777777" w:rsidR="00E000B6" w:rsidRPr="00E000B6" w:rsidRDefault="00E000B6" w:rsidP="00E000B6">
      <w:pPr>
        <w:spacing w:after="0" w:line="240" w:lineRule="auto"/>
        <w:rPr>
          <w:b/>
          <w:bCs/>
        </w:rPr>
      </w:pPr>
    </w:p>
    <w:p w14:paraId="50E78076" w14:textId="77777777" w:rsidR="00065518" w:rsidRDefault="00065518" w:rsidP="001F3064">
      <w:pPr>
        <w:pStyle w:val="Prrafodelista"/>
        <w:spacing w:after="0" w:line="240" w:lineRule="auto"/>
        <w:jc w:val="both"/>
        <w:rPr>
          <w:b/>
          <w:bCs/>
        </w:rPr>
      </w:pPr>
    </w:p>
    <w:p w14:paraId="09FC5AE3" w14:textId="77777777" w:rsidR="00221793" w:rsidRDefault="00221793" w:rsidP="001F3064">
      <w:pPr>
        <w:pStyle w:val="Prrafodelista"/>
        <w:spacing w:after="0" w:line="240" w:lineRule="auto"/>
        <w:jc w:val="both"/>
        <w:rPr>
          <w:b/>
          <w:bCs/>
        </w:rPr>
      </w:pPr>
    </w:p>
    <w:p w14:paraId="34333362" w14:textId="77777777" w:rsidR="00221793" w:rsidRPr="001F3064" w:rsidRDefault="00221793" w:rsidP="001F3064">
      <w:pPr>
        <w:pStyle w:val="Prrafodelista"/>
        <w:spacing w:after="0" w:line="240" w:lineRule="auto"/>
        <w:jc w:val="both"/>
        <w:rPr>
          <w:b/>
          <w:bCs/>
        </w:rPr>
      </w:pPr>
    </w:p>
    <w:p w14:paraId="543B56B5" w14:textId="0172FD86" w:rsidR="001F3064" w:rsidRPr="00870B62" w:rsidRDefault="00221793" w:rsidP="00870B62">
      <w:pPr>
        <w:spacing w:after="0" w:line="240" w:lineRule="auto"/>
        <w:ind w:firstLine="360"/>
        <w:jc w:val="both"/>
        <w:rPr>
          <w:b/>
          <w:bCs/>
        </w:rPr>
      </w:pPr>
      <w:r w:rsidRPr="00065518">
        <w:rPr>
          <w:b/>
          <w:bCs/>
          <w:sz w:val="22"/>
          <w:szCs w:val="22"/>
        </w:rPr>
        <w:t>4.1.</w:t>
      </w:r>
      <w:r>
        <w:rPr>
          <w:b/>
          <w:bCs/>
          <w:sz w:val="22"/>
          <w:szCs w:val="22"/>
        </w:rPr>
        <w:t xml:space="preserve">5 </w:t>
      </w:r>
      <w:r w:rsidR="001F3064" w:rsidRPr="00870B62">
        <w:rPr>
          <w:b/>
          <w:bCs/>
        </w:rPr>
        <w:t>Propagation Option</w:t>
      </w:r>
    </w:p>
    <w:p w14:paraId="2D2B5C93" w14:textId="7E4C7A27" w:rsidR="00D77992" w:rsidRPr="00D77992" w:rsidRDefault="00D77992" w:rsidP="00D77992">
      <w:pPr>
        <w:spacing w:after="0" w:line="240" w:lineRule="auto"/>
        <w:ind w:left="360"/>
        <w:jc w:val="both"/>
        <w:rPr>
          <w:sz w:val="22"/>
          <w:szCs w:val="22"/>
        </w:rPr>
      </w:pPr>
      <w:r w:rsidRPr="00D77992">
        <w:rPr>
          <w:sz w:val="22"/>
          <w:szCs w:val="22"/>
        </w:rPr>
        <w:t xml:space="preserve">The Propagation Options panel allows </w:t>
      </w:r>
      <w:r w:rsidR="005241B2" w:rsidRPr="00D77992">
        <w:rPr>
          <w:sz w:val="22"/>
          <w:szCs w:val="22"/>
        </w:rPr>
        <w:t>users</w:t>
      </w:r>
      <w:r w:rsidRPr="00D77992">
        <w:rPr>
          <w:sz w:val="22"/>
          <w:szCs w:val="22"/>
        </w:rPr>
        <w:t xml:space="preserve"> to numerically propagate the </w:t>
      </w:r>
      <w:r w:rsidR="0011303D">
        <w:rPr>
          <w:sz w:val="22"/>
          <w:szCs w:val="22"/>
        </w:rPr>
        <w:t xml:space="preserve">reconstructed </w:t>
      </w:r>
      <w:r w:rsidRPr="00D77992">
        <w:rPr>
          <w:sz w:val="22"/>
          <w:szCs w:val="22"/>
        </w:rPr>
        <w:t>optical field by choosing among different modes</w:t>
      </w:r>
      <w:r w:rsidR="0011303D">
        <w:rPr>
          <w:sz w:val="22"/>
          <w:szCs w:val="22"/>
        </w:rPr>
        <w:t xml:space="preserve"> (</w:t>
      </w:r>
      <w:r w:rsidR="0011303D" w:rsidRPr="00D77992">
        <w:rPr>
          <w:sz w:val="22"/>
          <w:szCs w:val="22"/>
        </w:rPr>
        <w:t>Fixed Distance</w:t>
      </w:r>
      <w:r w:rsidR="0011303D">
        <w:rPr>
          <w:sz w:val="22"/>
          <w:szCs w:val="22"/>
        </w:rPr>
        <w:t xml:space="preserve">, </w:t>
      </w:r>
      <w:r w:rsidR="0011303D" w:rsidRPr="00D77992">
        <w:rPr>
          <w:sz w:val="22"/>
          <w:szCs w:val="22"/>
        </w:rPr>
        <w:t>Z-scan Sweep</w:t>
      </w:r>
      <w:r w:rsidR="0011303D">
        <w:rPr>
          <w:sz w:val="22"/>
          <w:szCs w:val="22"/>
        </w:rPr>
        <w:t xml:space="preserve">, </w:t>
      </w:r>
      <w:r w:rsidR="005241B2">
        <w:rPr>
          <w:sz w:val="22"/>
          <w:szCs w:val="22"/>
        </w:rPr>
        <w:t xml:space="preserve">and </w:t>
      </w:r>
      <w:r w:rsidR="0011303D" w:rsidRPr="00D77992">
        <w:rPr>
          <w:sz w:val="22"/>
          <w:szCs w:val="22"/>
        </w:rPr>
        <w:t>Auto Focus</w:t>
      </w:r>
      <w:r w:rsidR="0011303D">
        <w:rPr>
          <w:sz w:val="22"/>
          <w:szCs w:val="22"/>
        </w:rPr>
        <w:t>)</w:t>
      </w:r>
      <w:r w:rsidRPr="00D77992">
        <w:rPr>
          <w:sz w:val="22"/>
          <w:szCs w:val="22"/>
        </w:rPr>
        <w:t>. This tool is shared across the Phase Compensation, Phase Shifting, and Numerical Propagation modules.</w:t>
      </w:r>
    </w:p>
    <w:p w14:paraId="738B429A" w14:textId="77777777" w:rsidR="00D77992" w:rsidRPr="00D77992" w:rsidRDefault="00D77992" w:rsidP="00D77992">
      <w:pPr>
        <w:numPr>
          <w:ilvl w:val="0"/>
          <w:numId w:val="66"/>
        </w:numPr>
        <w:spacing w:after="0" w:line="240" w:lineRule="auto"/>
        <w:jc w:val="both"/>
        <w:rPr>
          <w:sz w:val="22"/>
          <w:szCs w:val="22"/>
        </w:rPr>
      </w:pPr>
      <w:r w:rsidRPr="00D77992">
        <w:rPr>
          <w:b/>
          <w:bCs/>
          <w:sz w:val="22"/>
          <w:szCs w:val="22"/>
        </w:rPr>
        <w:t>Fixed Distance</w:t>
      </w:r>
      <w:r w:rsidRPr="00D77992">
        <w:rPr>
          <w:sz w:val="22"/>
          <w:szCs w:val="22"/>
        </w:rPr>
        <w:t>: Reconstructs the field at a single specified axial distance.</w:t>
      </w:r>
    </w:p>
    <w:p w14:paraId="4086F310" w14:textId="5C0B8B2C" w:rsidR="00D77992" w:rsidRPr="00D77992" w:rsidRDefault="00D77992" w:rsidP="00D77992">
      <w:pPr>
        <w:numPr>
          <w:ilvl w:val="0"/>
          <w:numId w:val="66"/>
        </w:numPr>
        <w:spacing w:after="0" w:line="240" w:lineRule="auto"/>
        <w:jc w:val="both"/>
        <w:rPr>
          <w:sz w:val="22"/>
          <w:szCs w:val="22"/>
        </w:rPr>
      </w:pPr>
      <w:r w:rsidRPr="00D77992">
        <w:rPr>
          <w:b/>
          <w:bCs/>
          <w:sz w:val="22"/>
          <w:szCs w:val="22"/>
        </w:rPr>
        <w:lastRenderedPageBreak/>
        <w:t>Z-scan Sweep:</w:t>
      </w:r>
      <w:r w:rsidRPr="00D77992">
        <w:rPr>
          <w:sz w:val="22"/>
          <w:szCs w:val="22"/>
        </w:rPr>
        <w:t xml:space="preserve"> Propagates the field across a range of distances defined by Min and Max, generating multiple </w:t>
      </w:r>
      <w:r w:rsidR="0011303D">
        <w:rPr>
          <w:sz w:val="22"/>
          <w:szCs w:val="22"/>
        </w:rPr>
        <w:t>propagations</w:t>
      </w:r>
      <w:r w:rsidRPr="00D77992">
        <w:rPr>
          <w:sz w:val="22"/>
          <w:szCs w:val="22"/>
        </w:rPr>
        <w:t>.</w:t>
      </w:r>
    </w:p>
    <w:p w14:paraId="14277845" w14:textId="30BF84BB" w:rsidR="00D77992" w:rsidRDefault="00D77992" w:rsidP="00D77992">
      <w:pPr>
        <w:numPr>
          <w:ilvl w:val="0"/>
          <w:numId w:val="66"/>
        </w:numPr>
        <w:spacing w:after="0" w:line="240" w:lineRule="auto"/>
        <w:jc w:val="both"/>
        <w:rPr>
          <w:sz w:val="22"/>
          <w:szCs w:val="22"/>
        </w:rPr>
      </w:pPr>
      <w:r w:rsidRPr="00D77992">
        <w:rPr>
          <w:b/>
          <w:bCs/>
          <w:sz w:val="22"/>
          <w:szCs w:val="22"/>
        </w:rPr>
        <w:t>Auto Focus:</w:t>
      </w:r>
      <w:r w:rsidRPr="00D77992">
        <w:rPr>
          <w:sz w:val="22"/>
          <w:szCs w:val="22"/>
        </w:rPr>
        <w:t xml:space="preserve"> Automatically finds the optimal focus plane using a selected sharpness metric</w:t>
      </w:r>
      <w:r w:rsidR="0011303D">
        <w:rPr>
          <w:sz w:val="22"/>
          <w:szCs w:val="22"/>
        </w:rPr>
        <w:t xml:space="preserve"> (Normalized Variance, </w:t>
      </w:r>
      <w:proofErr w:type="spellStart"/>
      <w:r w:rsidR="0011303D">
        <w:rPr>
          <w:sz w:val="22"/>
          <w:szCs w:val="22"/>
        </w:rPr>
        <w:t>Tenengrand</w:t>
      </w:r>
      <w:proofErr w:type="spellEnd"/>
      <w:r w:rsidR="0011303D">
        <w:rPr>
          <w:sz w:val="22"/>
          <w:szCs w:val="22"/>
        </w:rPr>
        <w:t>)</w:t>
      </w:r>
      <w:r w:rsidRPr="00D77992">
        <w:rPr>
          <w:sz w:val="22"/>
          <w:szCs w:val="22"/>
        </w:rPr>
        <w:t>.</w:t>
      </w:r>
    </w:p>
    <w:p w14:paraId="4248714E" w14:textId="77777777" w:rsidR="0011303D" w:rsidRDefault="0011303D" w:rsidP="0011303D">
      <w:pPr>
        <w:spacing w:after="0" w:line="240" w:lineRule="auto"/>
        <w:ind w:left="720"/>
        <w:jc w:val="both"/>
        <w:rPr>
          <w:sz w:val="22"/>
          <w:szCs w:val="22"/>
        </w:rPr>
      </w:pPr>
    </w:p>
    <w:p w14:paraId="2DE247C8" w14:textId="4E332A98" w:rsidR="0011303D" w:rsidRPr="00D77992" w:rsidRDefault="0011303D" w:rsidP="0011303D">
      <w:pPr>
        <w:spacing w:after="0" w:line="240" w:lineRule="auto"/>
        <w:ind w:left="360"/>
        <w:jc w:val="both"/>
        <w:rPr>
          <w:sz w:val="22"/>
          <w:szCs w:val="22"/>
        </w:rPr>
      </w:pPr>
      <w:r>
        <w:rPr>
          <w:b/>
          <w:bCs/>
          <w:sz w:val="22"/>
          <w:szCs w:val="22"/>
        </w:rPr>
        <w:t>Input Parameters:</w:t>
      </w:r>
    </w:p>
    <w:p w14:paraId="493D9F2C" w14:textId="12D7B244" w:rsidR="00D77992" w:rsidRPr="00D77992" w:rsidRDefault="00D77992" w:rsidP="00D77992">
      <w:pPr>
        <w:numPr>
          <w:ilvl w:val="0"/>
          <w:numId w:val="66"/>
        </w:numPr>
        <w:spacing w:after="0" w:line="240" w:lineRule="auto"/>
        <w:jc w:val="both"/>
        <w:rPr>
          <w:sz w:val="22"/>
          <w:szCs w:val="22"/>
        </w:rPr>
      </w:pPr>
      <w:r w:rsidRPr="00D77992">
        <w:rPr>
          <w:b/>
          <w:bCs/>
          <w:sz w:val="22"/>
          <w:szCs w:val="22"/>
        </w:rPr>
        <w:t>Lateral Magnification:</w:t>
      </w:r>
      <w:r w:rsidRPr="00D77992">
        <w:rPr>
          <w:sz w:val="22"/>
          <w:szCs w:val="22"/>
        </w:rPr>
        <w:t xml:space="preserve"> Defines the optical magnification used during acquisition </w:t>
      </w:r>
      <w:r w:rsidR="00EB4377">
        <w:rPr>
          <w:sz w:val="22"/>
          <w:szCs w:val="22"/>
        </w:rPr>
        <w:t xml:space="preserve">of the hologram </w:t>
      </w:r>
      <w:r w:rsidRPr="00D77992">
        <w:rPr>
          <w:sz w:val="22"/>
          <w:szCs w:val="22"/>
        </w:rPr>
        <w:t>(e.g., 40x).</w:t>
      </w:r>
    </w:p>
    <w:p w14:paraId="5C1025FC" w14:textId="77777777" w:rsidR="00D77992" w:rsidRPr="00D77992" w:rsidRDefault="00D77992" w:rsidP="00D77992">
      <w:pPr>
        <w:numPr>
          <w:ilvl w:val="0"/>
          <w:numId w:val="66"/>
        </w:numPr>
        <w:spacing w:after="0" w:line="240" w:lineRule="auto"/>
        <w:jc w:val="both"/>
        <w:rPr>
          <w:sz w:val="22"/>
          <w:szCs w:val="22"/>
        </w:rPr>
      </w:pPr>
      <w:r w:rsidRPr="00D77992">
        <w:rPr>
          <w:b/>
          <w:bCs/>
          <w:sz w:val="22"/>
          <w:szCs w:val="22"/>
        </w:rPr>
        <w:t>Distance (µm):</w:t>
      </w:r>
      <w:r w:rsidRPr="00D77992">
        <w:rPr>
          <w:sz w:val="22"/>
          <w:szCs w:val="22"/>
        </w:rPr>
        <w:t xml:space="preserve"> Indicates the numerical propagation distance when using Fixed Distance mode.</w:t>
      </w:r>
    </w:p>
    <w:p w14:paraId="728E2DEE" w14:textId="77777777" w:rsidR="00D77992" w:rsidRPr="00D77992" w:rsidRDefault="00D77992" w:rsidP="00D77992">
      <w:pPr>
        <w:numPr>
          <w:ilvl w:val="0"/>
          <w:numId w:val="66"/>
        </w:numPr>
        <w:spacing w:after="0" w:line="240" w:lineRule="auto"/>
        <w:jc w:val="both"/>
        <w:rPr>
          <w:sz w:val="22"/>
          <w:szCs w:val="22"/>
        </w:rPr>
      </w:pPr>
      <w:r w:rsidRPr="00D77992">
        <w:rPr>
          <w:b/>
          <w:bCs/>
          <w:sz w:val="22"/>
          <w:szCs w:val="22"/>
        </w:rPr>
        <w:t>Min (µm) / Max (µm):</w:t>
      </w:r>
      <w:r w:rsidRPr="00D77992">
        <w:rPr>
          <w:sz w:val="22"/>
          <w:szCs w:val="22"/>
        </w:rPr>
        <w:t xml:space="preserve"> Specify the lower and upper bounds of the axial range for the Z-scan Sweep.</w:t>
      </w:r>
    </w:p>
    <w:p w14:paraId="5384E731" w14:textId="77777777" w:rsidR="00D77992" w:rsidRPr="00D77992" w:rsidRDefault="00D77992" w:rsidP="00D77992">
      <w:pPr>
        <w:numPr>
          <w:ilvl w:val="0"/>
          <w:numId w:val="66"/>
        </w:numPr>
        <w:spacing w:after="0" w:line="240" w:lineRule="auto"/>
        <w:jc w:val="both"/>
        <w:rPr>
          <w:sz w:val="22"/>
          <w:szCs w:val="22"/>
        </w:rPr>
      </w:pPr>
      <w:r w:rsidRPr="00D77992">
        <w:rPr>
          <w:b/>
          <w:bCs/>
          <w:sz w:val="22"/>
          <w:szCs w:val="22"/>
        </w:rPr>
        <w:t>Units:</w:t>
      </w:r>
      <w:r w:rsidRPr="00D77992">
        <w:rPr>
          <w:sz w:val="22"/>
          <w:szCs w:val="22"/>
        </w:rPr>
        <w:t xml:space="preserve"> Allows the user to select the unit system for distance (e.g., µm).</w:t>
      </w:r>
    </w:p>
    <w:p w14:paraId="7A4CA0C4" w14:textId="77777777" w:rsidR="00D77992" w:rsidRPr="00D77992" w:rsidRDefault="00D77992" w:rsidP="00D77992">
      <w:pPr>
        <w:numPr>
          <w:ilvl w:val="0"/>
          <w:numId w:val="66"/>
        </w:numPr>
        <w:spacing w:after="0" w:line="240" w:lineRule="auto"/>
        <w:jc w:val="both"/>
        <w:rPr>
          <w:sz w:val="22"/>
          <w:szCs w:val="22"/>
        </w:rPr>
      </w:pPr>
      <w:r w:rsidRPr="00D77992">
        <w:rPr>
          <w:b/>
          <w:bCs/>
          <w:sz w:val="22"/>
          <w:szCs w:val="22"/>
        </w:rPr>
        <w:t>Show Curve:</w:t>
      </w:r>
      <w:r w:rsidRPr="00D77992">
        <w:rPr>
          <w:sz w:val="22"/>
          <w:szCs w:val="22"/>
        </w:rPr>
        <w:t xml:space="preserve"> Displays the sharpness metric curve across the scanned range, helping the user visualize and confirm the selected focal plane.</w:t>
      </w:r>
    </w:p>
    <w:p w14:paraId="71C9962B" w14:textId="77777777" w:rsidR="00D77992" w:rsidRPr="00D77992" w:rsidRDefault="00D77992" w:rsidP="00D77992">
      <w:pPr>
        <w:spacing w:after="0" w:line="240" w:lineRule="auto"/>
        <w:ind w:left="360"/>
        <w:jc w:val="both"/>
        <w:rPr>
          <w:b/>
          <w:bCs/>
        </w:rPr>
      </w:pPr>
    </w:p>
    <w:p w14:paraId="70B1589A" w14:textId="77777777" w:rsidR="00870B62" w:rsidRPr="00063D80" w:rsidRDefault="00870B62" w:rsidP="00870B62">
      <w:pPr>
        <w:spacing w:after="0"/>
        <w:ind w:firstLine="720"/>
        <w:jc w:val="both"/>
        <w:rPr>
          <w:b/>
          <w:bCs/>
          <w:lang w:val="es-CO"/>
        </w:rPr>
      </w:pPr>
      <w:proofErr w:type="spellStart"/>
      <w:r w:rsidRPr="00063D80">
        <w:rPr>
          <w:b/>
          <w:bCs/>
          <w:lang w:val="es-CO"/>
        </w:rPr>
        <w:t>How</w:t>
      </w:r>
      <w:proofErr w:type="spellEnd"/>
      <w:r w:rsidRPr="00063D80">
        <w:rPr>
          <w:b/>
          <w:bCs/>
          <w:lang w:val="es-CO"/>
        </w:rPr>
        <w:t xml:space="preserve"> </w:t>
      </w:r>
      <w:proofErr w:type="spellStart"/>
      <w:r w:rsidRPr="00063D80">
        <w:rPr>
          <w:b/>
          <w:bCs/>
          <w:lang w:val="es-CO"/>
        </w:rPr>
        <w:t>to</w:t>
      </w:r>
      <w:proofErr w:type="spellEnd"/>
      <w:r w:rsidRPr="00063D80">
        <w:rPr>
          <w:b/>
          <w:bCs/>
          <w:lang w:val="es-CO"/>
        </w:rPr>
        <w:t xml:space="preserve"> use </w:t>
      </w:r>
      <w:proofErr w:type="spellStart"/>
      <w:r w:rsidRPr="00063D80">
        <w:rPr>
          <w:b/>
          <w:bCs/>
          <w:lang w:val="es-CO"/>
        </w:rPr>
        <w:t>it</w:t>
      </w:r>
      <w:proofErr w:type="spellEnd"/>
      <w:r w:rsidRPr="00063D80">
        <w:rPr>
          <w:b/>
          <w:bCs/>
          <w:lang w:val="es-CO"/>
        </w:rPr>
        <w:t>?</w:t>
      </w:r>
    </w:p>
    <w:p w14:paraId="5EA110B7" w14:textId="77777777" w:rsidR="00870B62" w:rsidRDefault="00870B62" w:rsidP="00870B62">
      <w:pPr>
        <w:spacing w:after="0" w:line="240" w:lineRule="auto"/>
        <w:ind w:left="360"/>
        <w:jc w:val="both"/>
        <w:rPr>
          <w:b/>
          <w:bCs/>
        </w:rPr>
      </w:pPr>
    </w:p>
    <w:p w14:paraId="640B3796" w14:textId="77777777" w:rsidR="00870B62" w:rsidRDefault="00870B62" w:rsidP="00870B62">
      <w:pPr>
        <w:pStyle w:val="Prrafodelista"/>
        <w:numPr>
          <w:ilvl w:val="1"/>
          <w:numId w:val="77"/>
        </w:numPr>
        <w:spacing w:after="0" w:line="240" w:lineRule="auto"/>
        <w:jc w:val="both"/>
        <w:rPr>
          <w:b/>
          <w:bCs/>
        </w:rPr>
      </w:pPr>
      <w:r w:rsidRPr="00B86E3D">
        <w:rPr>
          <w:b/>
          <w:bCs/>
        </w:rPr>
        <w:t>Fixed Distance</w:t>
      </w:r>
    </w:p>
    <w:p w14:paraId="1D60600B" w14:textId="77777777" w:rsidR="00870B62" w:rsidRPr="00063D80" w:rsidRDefault="00870B62" w:rsidP="00870B62">
      <w:pPr>
        <w:pStyle w:val="Prrafodelista"/>
        <w:spacing w:after="0"/>
        <w:jc w:val="both"/>
        <w:rPr>
          <w:sz w:val="22"/>
          <w:szCs w:val="22"/>
        </w:rPr>
      </w:pPr>
      <w:r w:rsidRPr="00063D80">
        <w:rPr>
          <w:sz w:val="22"/>
          <w:szCs w:val="22"/>
        </w:rPr>
        <w:t>Step 1 – Select the Fixed Distance option in the Propagation panel.</w:t>
      </w:r>
    </w:p>
    <w:p w14:paraId="155144B7" w14:textId="77777777" w:rsidR="00870B62" w:rsidRPr="00063D80" w:rsidRDefault="00870B62" w:rsidP="00870B62">
      <w:pPr>
        <w:pStyle w:val="Prrafodelista"/>
        <w:spacing w:after="0"/>
        <w:jc w:val="both"/>
        <w:rPr>
          <w:sz w:val="22"/>
          <w:szCs w:val="22"/>
        </w:rPr>
      </w:pPr>
      <w:r w:rsidRPr="00063D80">
        <w:rPr>
          <w:sz w:val="22"/>
          <w:szCs w:val="22"/>
        </w:rPr>
        <w:t>Step 2 – Enter the Lateral Magnification of the optical system (e.g., 40x).</w:t>
      </w:r>
    </w:p>
    <w:p w14:paraId="69C5D53A" w14:textId="77777777" w:rsidR="00870B62" w:rsidRPr="00063D80" w:rsidRDefault="00870B62" w:rsidP="00870B62">
      <w:pPr>
        <w:pStyle w:val="Prrafodelista"/>
        <w:spacing w:after="0"/>
        <w:jc w:val="both"/>
        <w:rPr>
          <w:sz w:val="22"/>
          <w:szCs w:val="22"/>
        </w:rPr>
      </w:pPr>
      <w:r w:rsidRPr="00063D80">
        <w:rPr>
          <w:sz w:val="22"/>
          <w:szCs w:val="22"/>
        </w:rPr>
        <w:t>Step 3 – Specify the Propagation Distance at which you want to reconstruct the field.</w:t>
      </w:r>
    </w:p>
    <w:p w14:paraId="65920D7A" w14:textId="77777777" w:rsidR="00870B62" w:rsidRPr="00063D80" w:rsidRDefault="00870B62" w:rsidP="00870B62">
      <w:pPr>
        <w:pStyle w:val="Prrafodelista"/>
        <w:spacing w:after="0"/>
        <w:jc w:val="both"/>
        <w:rPr>
          <w:sz w:val="22"/>
          <w:szCs w:val="22"/>
        </w:rPr>
      </w:pPr>
      <w:r w:rsidRPr="00063D80">
        <w:rPr>
          <w:sz w:val="22"/>
          <w:szCs w:val="22"/>
        </w:rPr>
        <w:t>Step 4 – Click Apply. The software will generate the numerical reconstruction of the optical field at the selected distance.</w:t>
      </w:r>
    </w:p>
    <w:p w14:paraId="2F1BE161" w14:textId="77777777" w:rsidR="00870B62" w:rsidRPr="00B86E3D" w:rsidRDefault="00870B62" w:rsidP="00870B62">
      <w:pPr>
        <w:pStyle w:val="Prrafodelista"/>
        <w:spacing w:after="0" w:line="240" w:lineRule="auto"/>
        <w:ind w:left="1440"/>
        <w:jc w:val="both"/>
        <w:rPr>
          <w:b/>
          <w:bCs/>
        </w:rPr>
      </w:pPr>
    </w:p>
    <w:p w14:paraId="5BA21AD5" w14:textId="77777777" w:rsidR="00870B62" w:rsidRDefault="00870B62" w:rsidP="00870B62">
      <w:pPr>
        <w:pStyle w:val="Prrafodelista"/>
        <w:numPr>
          <w:ilvl w:val="1"/>
          <w:numId w:val="77"/>
        </w:numPr>
        <w:spacing w:after="0" w:line="240" w:lineRule="auto"/>
        <w:jc w:val="both"/>
        <w:rPr>
          <w:b/>
          <w:bCs/>
        </w:rPr>
      </w:pPr>
      <w:r>
        <w:rPr>
          <w:b/>
          <w:bCs/>
        </w:rPr>
        <w:t>Z-scan Sweep</w:t>
      </w:r>
    </w:p>
    <w:p w14:paraId="74EC39FD" w14:textId="77777777" w:rsidR="00870B62" w:rsidRPr="0067210E" w:rsidRDefault="00870B62" w:rsidP="00870B62">
      <w:pPr>
        <w:spacing w:after="0" w:line="240" w:lineRule="auto"/>
        <w:ind w:left="720"/>
        <w:jc w:val="both"/>
        <w:rPr>
          <w:sz w:val="22"/>
          <w:szCs w:val="22"/>
        </w:rPr>
      </w:pPr>
      <w:r w:rsidRPr="0067210E">
        <w:rPr>
          <w:sz w:val="22"/>
          <w:szCs w:val="22"/>
        </w:rPr>
        <w:t>Step 1 – Select the Z-scan Sweep option in the Propagation panel.</w:t>
      </w:r>
    </w:p>
    <w:p w14:paraId="25798C3C" w14:textId="77777777" w:rsidR="00870B62" w:rsidRPr="0067210E" w:rsidRDefault="00870B62" w:rsidP="00870B62">
      <w:pPr>
        <w:spacing w:after="0" w:line="240" w:lineRule="auto"/>
        <w:ind w:left="720"/>
        <w:jc w:val="both"/>
        <w:rPr>
          <w:sz w:val="22"/>
          <w:szCs w:val="22"/>
        </w:rPr>
      </w:pPr>
      <w:r w:rsidRPr="0067210E">
        <w:rPr>
          <w:sz w:val="22"/>
          <w:szCs w:val="22"/>
        </w:rPr>
        <w:t>Step 2 – Enter the Lateral Magnification of the system.</w:t>
      </w:r>
    </w:p>
    <w:p w14:paraId="43058DDF" w14:textId="77777777" w:rsidR="00870B62" w:rsidRPr="0067210E" w:rsidRDefault="00870B62" w:rsidP="00870B62">
      <w:pPr>
        <w:spacing w:after="0" w:line="240" w:lineRule="auto"/>
        <w:ind w:left="720"/>
        <w:jc w:val="both"/>
        <w:rPr>
          <w:sz w:val="22"/>
          <w:szCs w:val="22"/>
        </w:rPr>
      </w:pPr>
      <w:r w:rsidRPr="0067210E">
        <w:rPr>
          <w:sz w:val="22"/>
          <w:szCs w:val="22"/>
        </w:rPr>
        <w:t>Step 3 – Define the Min and Max distances to establish the axial scanning range.</w:t>
      </w:r>
    </w:p>
    <w:p w14:paraId="47208711" w14:textId="77777777" w:rsidR="00870B62" w:rsidRPr="0067210E" w:rsidRDefault="00870B62" w:rsidP="00870B62">
      <w:pPr>
        <w:spacing w:after="0" w:line="240" w:lineRule="auto"/>
        <w:ind w:left="720"/>
        <w:jc w:val="both"/>
        <w:rPr>
          <w:sz w:val="22"/>
          <w:szCs w:val="22"/>
        </w:rPr>
      </w:pPr>
      <w:r w:rsidRPr="0067210E">
        <w:rPr>
          <w:sz w:val="22"/>
          <w:szCs w:val="22"/>
        </w:rPr>
        <w:t xml:space="preserve">Step </w:t>
      </w:r>
      <w:r>
        <w:rPr>
          <w:sz w:val="22"/>
          <w:szCs w:val="22"/>
        </w:rPr>
        <w:t>4</w:t>
      </w:r>
      <w:r w:rsidRPr="0067210E">
        <w:rPr>
          <w:sz w:val="22"/>
          <w:szCs w:val="22"/>
        </w:rPr>
        <w:t xml:space="preserve"> – Click Apply. The system will propagate the field across the specified range.</w:t>
      </w:r>
    </w:p>
    <w:p w14:paraId="45EA75F6" w14:textId="77777777" w:rsidR="00870B62" w:rsidRPr="0067210E" w:rsidRDefault="00870B62" w:rsidP="00870B62">
      <w:pPr>
        <w:spacing w:after="0" w:line="240" w:lineRule="auto"/>
        <w:ind w:left="720"/>
        <w:jc w:val="both"/>
        <w:rPr>
          <w:sz w:val="22"/>
          <w:szCs w:val="22"/>
        </w:rPr>
      </w:pPr>
      <w:r w:rsidRPr="0067210E">
        <w:rPr>
          <w:sz w:val="22"/>
          <w:szCs w:val="22"/>
        </w:rPr>
        <w:t xml:space="preserve">Step </w:t>
      </w:r>
      <w:r>
        <w:rPr>
          <w:sz w:val="22"/>
          <w:szCs w:val="22"/>
        </w:rPr>
        <w:t>5</w:t>
      </w:r>
      <w:r w:rsidRPr="0067210E">
        <w:rPr>
          <w:sz w:val="22"/>
          <w:szCs w:val="22"/>
        </w:rPr>
        <w:t xml:space="preserve"> – Use the slider bar to browse through the reconstructed fields</w:t>
      </w:r>
      <w:r>
        <w:rPr>
          <w:sz w:val="22"/>
          <w:szCs w:val="22"/>
        </w:rPr>
        <w:t>.</w:t>
      </w:r>
    </w:p>
    <w:p w14:paraId="4EBC2F97" w14:textId="77777777" w:rsidR="00870B62" w:rsidRDefault="00870B62" w:rsidP="00870B62">
      <w:pPr>
        <w:spacing w:after="0" w:line="240" w:lineRule="auto"/>
        <w:ind w:left="720"/>
        <w:jc w:val="both"/>
        <w:rPr>
          <w:b/>
          <w:bCs/>
        </w:rPr>
      </w:pPr>
    </w:p>
    <w:p w14:paraId="247A89CD" w14:textId="77777777" w:rsidR="00870B62" w:rsidRPr="0067210E" w:rsidRDefault="00870B62" w:rsidP="00870B62">
      <w:pPr>
        <w:spacing w:after="0" w:line="240" w:lineRule="auto"/>
        <w:ind w:left="720"/>
        <w:jc w:val="both"/>
        <w:rPr>
          <w:b/>
          <w:bCs/>
        </w:rPr>
      </w:pPr>
    </w:p>
    <w:p w14:paraId="0C053E10" w14:textId="77777777" w:rsidR="00870B62" w:rsidRDefault="00870B62" w:rsidP="00870B62">
      <w:pPr>
        <w:pStyle w:val="Prrafodelista"/>
        <w:numPr>
          <w:ilvl w:val="1"/>
          <w:numId w:val="77"/>
        </w:numPr>
        <w:spacing w:after="0" w:line="240" w:lineRule="auto"/>
        <w:jc w:val="both"/>
        <w:rPr>
          <w:b/>
          <w:bCs/>
        </w:rPr>
      </w:pPr>
      <w:r>
        <w:rPr>
          <w:b/>
          <w:bCs/>
        </w:rPr>
        <w:t>Auto Focus</w:t>
      </w:r>
    </w:p>
    <w:p w14:paraId="402AB551" w14:textId="77777777" w:rsidR="00870B62" w:rsidRPr="007571C5" w:rsidRDefault="00870B62" w:rsidP="00870B62">
      <w:pPr>
        <w:pStyle w:val="Prrafodelista"/>
        <w:spacing w:after="0"/>
        <w:jc w:val="both"/>
        <w:rPr>
          <w:sz w:val="22"/>
          <w:szCs w:val="22"/>
        </w:rPr>
      </w:pPr>
      <w:r w:rsidRPr="007571C5">
        <w:rPr>
          <w:sz w:val="22"/>
          <w:szCs w:val="22"/>
        </w:rPr>
        <w:t>Step 1 – Select the Auto Focus option in the Propagation panel.</w:t>
      </w:r>
    </w:p>
    <w:p w14:paraId="417AC588" w14:textId="77777777" w:rsidR="00870B62" w:rsidRPr="007571C5" w:rsidRDefault="00870B62" w:rsidP="00870B62">
      <w:pPr>
        <w:pStyle w:val="Prrafodelista"/>
        <w:spacing w:after="0"/>
        <w:jc w:val="both"/>
        <w:rPr>
          <w:sz w:val="22"/>
          <w:szCs w:val="22"/>
        </w:rPr>
      </w:pPr>
      <w:r w:rsidRPr="007571C5">
        <w:rPr>
          <w:sz w:val="22"/>
          <w:szCs w:val="22"/>
        </w:rPr>
        <w:t>Step 2 – Enter the Lateral Magnification of the system.</w:t>
      </w:r>
    </w:p>
    <w:p w14:paraId="1DF8DBD5" w14:textId="77777777" w:rsidR="00870B62" w:rsidRPr="007571C5" w:rsidRDefault="00870B62" w:rsidP="00870B62">
      <w:pPr>
        <w:pStyle w:val="Prrafodelista"/>
        <w:spacing w:after="0"/>
        <w:jc w:val="both"/>
        <w:rPr>
          <w:sz w:val="22"/>
          <w:szCs w:val="22"/>
        </w:rPr>
      </w:pPr>
      <w:r w:rsidRPr="007571C5">
        <w:rPr>
          <w:sz w:val="22"/>
          <w:szCs w:val="22"/>
        </w:rPr>
        <w:t>Step 3 – Define the Minimum (µm) and Maximum (µm) distances that set the axial range where autofocus will be evaluated.</w:t>
      </w:r>
    </w:p>
    <w:p w14:paraId="6F1643A8" w14:textId="77777777" w:rsidR="00870B62" w:rsidRPr="007571C5" w:rsidRDefault="00870B62" w:rsidP="00870B62">
      <w:pPr>
        <w:pStyle w:val="Prrafodelista"/>
        <w:spacing w:after="0"/>
        <w:jc w:val="both"/>
        <w:rPr>
          <w:sz w:val="22"/>
          <w:szCs w:val="22"/>
        </w:rPr>
      </w:pPr>
      <w:r w:rsidRPr="007571C5">
        <w:rPr>
          <w:sz w:val="22"/>
          <w:szCs w:val="22"/>
        </w:rPr>
        <w:t>Step 4 – Choose a Sharpness Metric (e.g., Normalized Variance or Tenengrad).</w:t>
      </w:r>
    </w:p>
    <w:p w14:paraId="442E7699" w14:textId="77777777" w:rsidR="00870B62" w:rsidRPr="007571C5" w:rsidRDefault="00870B62" w:rsidP="00870B62">
      <w:pPr>
        <w:pStyle w:val="Prrafodelista"/>
        <w:spacing w:after="0"/>
        <w:jc w:val="both"/>
        <w:rPr>
          <w:sz w:val="22"/>
          <w:szCs w:val="22"/>
        </w:rPr>
      </w:pPr>
      <w:r w:rsidRPr="007571C5">
        <w:rPr>
          <w:sz w:val="22"/>
          <w:szCs w:val="22"/>
        </w:rPr>
        <w:t>Step 5 – (Optional) Select Show Curve if you wish to display the sharpness metric across the scanned range.</w:t>
      </w:r>
    </w:p>
    <w:p w14:paraId="45889B15" w14:textId="77777777" w:rsidR="00870B62" w:rsidRPr="007571C5" w:rsidRDefault="00870B62" w:rsidP="00870B62">
      <w:pPr>
        <w:pStyle w:val="Prrafodelista"/>
        <w:spacing w:after="0"/>
        <w:jc w:val="both"/>
        <w:rPr>
          <w:sz w:val="22"/>
          <w:szCs w:val="22"/>
        </w:rPr>
      </w:pPr>
      <w:r w:rsidRPr="007571C5">
        <w:rPr>
          <w:sz w:val="22"/>
          <w:szCs w:val="22"/>
        </w:rPr>
        <w:t>Step 6 – Click Apply. An image will appear prompting you to select the Region of Interest (ROI) where autofocus should be evaluated. The software will then calculate and display the optimal focal plane.</w:t>
      </w:r>
    </w:p>
    <w:p w14:paraId="735B95CE" w14:textId="77777777" w:rsidR="001F3064" w:rsidRPr="00870B62" w:rsidRDefault="001F3064" w:rsidP="00870B62">
      <w:pPr>
        <w:spacing w:after="0" w:line="240" w:lineRule="auto"/>
        <w:jc w:val="both"/>
        <w:rPr>
          <w:b/>
          <w:bCs/>
        </w:rPr>
      </w:pPr>
    </w:p>
    <w:p w14:paraId="4CA43B91" w14:textId="77777777" w:rsidR="00081C91" w:rsidRPr="00EC119B" w:rsidRDefault="00081C91" w:rsidP="00B00DC4">
      <w:pPr>
        <w:spacing w:after="0" w:line="240" w:lineRule="auto"/>
        <w:jc w:val="both"/>
        <w:rPr>
          <w:b/>
          <w:bCs/>
        </w:rPr>
      </w:pPr>
    </w:p>
    <w:p w14:paraId="27945BCF" w14:textId="6E8836FE" w:rsidR="003202C3" w:rsidRDefault="00334317" w:rsidP="001F3064">
      <w:pPr>
        <w:spacing w:after="0" w:line="240" w:lineRule="auto"/>
        <w:jc w:val="both"/>
        <w:rPr>
          <w:sz w:val="22"/>
          <w:szCs w:val="22"/>
        </w:rPr>
      </w:pPr>
      <w:r w:rsidRPr="00EC119B">
        <w:rPr>
          <w:sz w:val="22"/>
          <w:szCs w:val="22"/>
        </w:rPr>
        <w:br/>
      </w:r>
    </w:p>
    <w:p w14:paraId="59483F19" w14:textId="77777777" w:rsidR="00016439" w:rsidRDefault="00016439" w:rsidP="001F3064">
      <w:pPr>
        <w:spacing w:after="0" w:line="240" w:lineRule="auto"/>
        <w:jc w:val="both"/>
        <w:rPr>
          <w:sz w:val="22"/>
          <w:szCs w:val="22"/>
        </w:rPr>
      </w:pPr>
    </w:p>
    <w:p w14:paraId="429B490E" w14:textId="62399EAC" w:rsidR="005E455C" w:rsidRPr="009C00DA" w:rsidRDefault="00081C91" w:rsidP="009C00DA">
      <w:pPr>
        <w:pStyle w:val="Prrafodelista"/>
        <w:numPr>
          <w:ilvl w:val="1"/>
          <w:numId w:val="80"/>
        </w:numPr>
        <w:spacing w:after="0" w:line="240" w:lineRule="auto"/>
        <w:rPr>
          <w:b/>
          <w:bCs/>
          <w:sz w:val="22"/>
          <w:szCs w:val="22"/>
        </w:rPr>
      </w:pPr>
      <w:r w:rsidRPr="009C00DA">
        <w:rPr>
          <w:b/>
          <w:bCs/>
          <w:sz w:val="22"/>
          <w:szCs w:val="22"/>
        </w:rPr>
        <w:t>Offline DLHM</w:t>
      </w:r>
    </w:p>
    <w:p w14:paraId="4D737AC4" w14:textId="77777777" w:rsidR="009C00DA" w:rsidRPr="009C00DA" w:rsidRDefault="009C00DA" w:rsidP="009C00DA">
      <w:pPr>
        <w:pStyle w:val="Prrafodelista"/>
        <w:spacing w:after="0" w:line="240" w:lineRule="auto"/>
        <w:ind w:left="360"/>
        <w:rPr>
          <w:b/>
          <w:bCs/>
          <w:sz w:val="22"/>
          <w:szCs w:val="22"/>
        </w:rPr>
      </w:pPr>
    </w:p>
    <w:p w14:paraId="57EA2D4A" w14:textId="1444E5D7" w:rsidR="00081C91" w:rsidRPr="00EC119B" w:rsidRDefault="00081C91" w:rsidP="009222EC">
      <w:pPr>
        <w:spacing w:after="0" w:line="240" w:lineRule="auto"/>
        <w:rPr>
          <w:b/>
          <w:bCs/>
          <w:sz w:val="22"/>
          <w:szCs w:val="22"/>
        </w:rPr>
      </w:pPr>
      <w:r w:rsidRPr="00EC119B">
        <w:rPr>
          <w:b/>
          <w:bCs/>
          <w:sz w:val="22"/>
          <w:szCs w:val="22"/>
        </w:rPr>
        <w:t>4.2.1 Overview of the Offline DLHM Workspace</w:t>
      </w:r>
    </w:p>
    <w:p w14:paraId="08540737" w14:textId="77777777" w:rsidR="00081C91" w:rsidRPr="00EC119B" w:rsidRDefault="00081C91" w:rsidP="00081C91">
      <w:pPr>
        <w:spacing w:after="0" w:line="240" w:lineRule="auto"/>
        <w:rPr>
          <w:sz w:val="22"/>
          <w:szCs w:val="22"/>
        </w:rPr>
      </w:pPr>
    </w:p>
    <w:p w14:paraId="3BDF00B8" w14:textId="7ADD61BA" w:rsidR="009C00DA" w:rsidRPr="00F279F4" w:rsidRDefault="009C00DA" w:rsidP="005871E3">
      <w:pPr>
        <w:spacing w:after="0" w:line="240" w:lineRule="auto"/>
        <w:jc w:val="both"/>
        <w:rPr>
          <w:sz w:val="22"/>
          <w:szCs w:val="22"/>
        </w:rPr>
      </w:pPr>
      <w:r w:rsidRPr="00F279F4">
        <w:rPr>
          <w:sz w:val="22"/>
          <w:szCs w:val="22"/>
        </w:rPr>
        <w:t xml:space="preserve">Selecting the </w:t>
      </w:r>
      <w:r w:rsidRPr="00F279F4">
        <w:rPr>
          <w:b/>
          <w:bCs/>
          <w:sz w:val="22"/>
          <w:szCs w:val="22"/>
        </w:rPr>
        <w:t>Offline DLHM</w:t>
      </w:r>
      <w:r w:rsidRPr="00F279F4">
        <w:rPr>
          <w:sz w:val="22"/>
          <w:szCs w:val="22"/>
        </w:rPr>
        <w:t xml:space="preserve"> option in the Main Menu opens the interface shown in </w:t>
      </w:r>
      <w:r w:rsidRPr="005871E3">
        <w:rPr>
          <w:b/>
          <w:bCs/>
          <w:sz w:val="22"/>
          <w:szCs w:val="22"/>
        </w:rPr>
        <w:t>Fig</w:t>
      </w:r>
      <w:r w:rsidR="005871E3" w:rsidRPr="005871E3">
        <w:rPr>
          <w:b/>
          <w:bCs/>
          <w:sz w:val="22"/>
          <w:szCs w:val="22"/>
        </w:rPr>
        <w:t>. 12</w:t>
      </w:r>
      <w:r w:rsidRPr="00F279F4">
        <w:rPr>
          <w:sz w:val="22"/>
          <w:szCs w:val="22"/>
        </w:rPr>
        <w:t>.</w:t>
      </w:r>
      <w:r w:rsidR="005871E3">
        <w:rPr>
          <w:sz w:val="22"/>
          <w:szCs w:val="22"/>
        </w:rPr>
        <w:t xml:space="preserve"> </w:t>
      </w:r>
      <w:r w:rsidRPr="00F279F4">
        <w:rPr>
          <w:sz w:val="22"/>
          <w:szCs w:val="22"/>
        </w:rPr>
        <w:t>This workspace is structured into three main components that support reconstruction under the DLHM framework.</w:t>
      </w:r>
    </w:p>
    <w:p w14:paraId="752B6530" w14:textId="77777777" w:rsidR="009C00DA" w:rsidRPr="00F279F4" w:rsidRDefault="009C00DA" w:rsidP="00016439">
      <w:pPr>
        <w:numPr>
          <w:ilvl w:val="0"/>
          <w:numId w:val="81"/>
        </w:numPr>
        <w:spacing w:after="0" w:line="240" w:lineRule="auto"/>
        <w:jc w:val="both"/>
        <w:rPr>
          <w:sz w:val="22"/>
          <w:szCs w:val="22"/>
        </w:rPr>
      </w:pPr>
      <w:commentRangeStart w:id="95"/>
      <w:r w:rsidRPr="00F279F4">
        <w:rPr>
          <w:b/>
          <w:bCs/>
          <w:sz w:val="22"/>
          <w:szCs w:val="22"/>
        </w:rPr>
        <w:t>Parameters Panel (1):</w:t>
      </w:r>
      <w:r w:rsidRPr="00F279F4">
        <w:rPr>
          <w:sz w:val="22"/>
          <w:szCs w:val="22"/>
        </w:rPr>
        <w:t xml:space="preserve"> Located on the left side of the interface, this panel provides input fields and sliders for defining the physical parameters of the reconstruction process. Users can configure wavelength, pixel pitch (X and Y), magnification, and distances between system components (camera-source distance </w:t>
      </w:r>
      <w:r w:rsidRPr="00F279F4">
        <w:rPr>
          <w:i/>
          <w:iCs/>
          <w:sz w:val="22"/>
          <w:szCs w:val="22"/>
        </w:rPr>
        <w:t>L</w:t>
      </w:r>
      <w:r w:rsidRPr="00F279F4">
        <w:rPr>
          <w:sz w:val="22"/>
          <w:szCs w:val="22"/>
        </w:rPr>
        <w:t xml:space="preserve">, sample distance </w:t>
      </w:r>
      <w:r w:rsidRPr="00F279F4">
        <w:rPr>
          <w:i/>
          <w:iCs/>
          <w:sz w:val="22"/>
          <w:szCs w:val="22"/>
        </w:rPr>
        <w:t>Z</w:t>
      </w:r>
      <w:r w:rsidRPr="00F279F4">
        <w:rPr>
          <w:sz w:val="22"/>
          <w:szCs w:val="22"/>
        </w:rPr>
        <w:t xml:space="preserve">, and </w:t>
      </w:r>
      <w:r w:rsidRPr="00016439">
        <w:rPr>
          <w:sz w:val="22"/>
          <w:szCs w:val="22"/>
        </w:rPr>
        <w:t>reconstruction distance</w:t>
      </w:r>
      <w:r w:rsidRPr="00F279F4">
        <w:rPr>
          <w:sz w:val="22"/>
          <w:szCs w:val="22"/>
        </w:rPr>
        <w:t xml:space="preserve"> </w:t>
      </w:r>
      <w:r w:rsidRPr="00F279F4">
        <w:rPr>
          <w:i/>
          <w:iCs/>
          <w:sz w:val="22"/>
          <w:szCs w:val="22"/>
        </w:rPr>
        <w:t>r</w:t>
      </w:r>
      <w:r w:rsidRPr="00F279F4">
        <w:rPr>
          <w:sz w:val="22"/>
          <w:szCs w:val="22"/>
        </w:rPr>
        <w:t>). Additional options allow the selection of algorithms (Angular Spectrum, Kreuzer Method, DLHM) and setting global bounds for distance values.</w:t>
      </w:r>
    </w:p>
    <w:p w14:paraId="1CD5D42E" w14:textId="77777777" w:rsidR="009C00DA" w:rsidRPr="00F279F4" w:rsidRDefault="009C00DA" w:rsidP="00016439">
      <w:pPr>
        <w:numPr>
          <w:ilvl w:val="0"/>
          <w:numId w:val="81"/>
        </w:numPr>
        <w:spacing w:after="0" w:line="240" w:lineRule="auto"/>
        <w:jc w:val="both"/>
        <w:rPr>
          <w:sz w:val="22"/>
          <w:szCs w:val="22"/>
        </w:rPr>
      </w:pPr>
      <w:r w:rsidRPr="00F279F4">
        <w:rPr>
          <w:b/>
          <w:bCs/>
          <w:sz w:val="22"/>
          <w:szCs w:val="22"/>
        </w:rPr>
        <w:t>Main Control Panel (2):</w:t>
      </w:r>
      <w:r w:rsidRPr="00F279F4">
        <w:rPr>
          <w:sz w:val="22"/>
          <w:szCs w:val="22"/>
        </w:rPr>
        <w:t xml:space="preserve"> Positioned at the top of the interface, this toolbar centralizes key actions. It includes options to load holograms, access auxiliary tools, save results (Fourier Transform, phase, or amplitude reconstructions), return to the main menu or home screen, and switch interface themes.</w:t>
      </w:r>
    </w:p>
    <w:p w14:paraId="5239B85C" w14:textId="3D27A6EF" w:rsidR="009C00DA" w:rsidRPr="00F279F4" w:rsidRDefault="009C00DA" w:rsidP="00016439">
      <w:pPr>
        <w:numPr>
          <w:ilvl w:val="0"/>
          <w:numId w:val="81"/>
        </w:numPr>
        <w:spacing w:after="0" w:line="240" w:lineRule="auto"/>
        <w:jc w:val="both"/>
        <w:rPr>
          <w:sz w:val="22"/>
          <w:szCs w:val="22"/>
        </w:rPr>
      </w:pPr>
      <w:r w:rsidRPr="00F279F4">
        <w:rPr>
          <w:b/>
          <w:bCs/>
          <w:sz w:val="22"/>
          <w:szCs w:val="22"/>
        </w:rPr>
        <w:t>Visualization Panel (3):</w:t>
      </w:r>
      <w:r w:rsidRPr="00F279F4">
        <w:rPr>
          <w:sz w:val="22"/>
          <w:szCs w:val="22"/>
        </w:rPr>
        <w:t xml:space="preserve"> Occupying the central and right sections of the workspace, this panel serves as the main display area. On the left side, users can toggle between the hologram view and its Fourier transform. On the right side, users can select either phase or amplitude reconstructions. Zoom functions are available in both </w:t>
      </w:r>
      <w:r w:rsidR="00016439">
        <w:rPr>
          <w:sz w:val="22"/>
          <w:szCs w:val="22"/>
        </w:rPr>
        <w:t>v</w:t>
      </w:r>
      <w:r w:rsidRPr="00F279F4">
        <w:rPr>
          <w:sz w:val="22"/>
          <w:szCs w:val="22"/>
        </w:rPr>
        <w:t>isualization windows, enabling detailed inspection of holographic data.</w:t>
      </w:r>
      <w:commentRangeEnd w:id="95"/>
      <w:r w:rsidR="00D04D5C">
        <w:rPr>
          <w:rStyle w:val="Refdecomentario"/>
        </w:rPr>
        <w:commentReference w:id="95"/>
      </w:r>
    </w:p>
    <w:p w14:paraId="19480E4B" w14:textId="77777777" w:rsidR="008A288B" w:rsidRPr="00EC119B" w:rsidRDefault="008A288B" w:rsidP="00081C91">
      <w:pPr>
        <w:spacing w:after="0" w:line="240" w:lineRule="auto"/>
        <w:rPr>
          <w:sz w:val="22"/>
          <w:szCs w:val="22"/>
        </w:rPr>
      </w:pPr>
    </w:p>
    <w:p w14:paraId="0237ECC8" w14:textId="77777777" w:rsidR="008A288B" w:rsidRPr="00EC119B" w:rsidRDefault="008A288B" w:rsidP="00081C91">
      <w:pPr>
        <w:spacing w:after="0" w:line="240" w:lineRule="auto"/>
        <w:rPr>
          <w:sz w:val="22"/>
          <w:szCs w:val="22"/>
        </w:rPr>
      </w:pPr>
    </w:p>
    <w:p w14:paraId="6C4F9A3A" w14:textId="1AD3DC2F" w:rsidR="008A288B" w:rsidRPr="00EC119B" w:rsidRDefault="00016439" w:rsidP="00081C91">
      <w:pPr>
        <w:spacing w:after="0" w:line="240" w:lineRule="auto"/>
        <w:rPr>
          <w:sz w:val="22"/>
          <w:szCs w:val="22"/>
        </w:rPr>
      </w:pPr>
      <w:r>
        <w:rPr>
          <w:noProof/>
        </w:rPr>
        <w:drawing>
          <wp:inline distT="0" distB="0" distL="0" distR="0" wp14:anchorId="3B6CFFC3" wp14:editId="68437D7D">
            <wp:extent cx="5612130" cy="2813685"/>
            <wp:effectExtent l="0" t="0" r="7620" b="5715"/>
            <wp:docPr id="1311394849"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94849" name="Imagen 6" descr="Interfaz de usuario gráfica, Aplicación&#10;&#10;El contenido generado por IA puede ser incorrecto."/>
                    <pic:cNvPicPr>
                      <a:picLocks noChangeAspect="1" noChangeArrowheads="1"/>
                    </pic:cNvPicPr>
                  </pic:nvPicPr>
                  <pic:blipFill>
                    <a:blip r:embed="rId32" cstate="print">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612130" cy="2813685"/>
                    </a:xfrm>
                    <a:prstGeom prst="rect">
                      <a:avLst/>
                    </a:prstGeom>
                    <a:noFill/>
                    <a:ln>
                      <a:noFill/>
                    </a:ln>
                  </pic:spPr>
                </pic:pic>
              </a:graphicData>
            </a:graphic>
          </wp:inline>
        </w:drawing>
      </w:r>
    </w:p>
    <w:p w14:paraId="1DF4D532" w14:textId="5C68C8E0" w:rsidR="005871E3" w:rsidRPr="00065518" w:rsidRDefault="005871E3" w:rsidP="005871E3">
      <w:pPr>
        <w:spacing w:after="0" w:line="240" w:lineRule="auto"/>
        <w:ind w:left="360"/>
        <w:rPr>
          <w:b/>
          <w:bCs/>
          <w:sz w:val="22"/>
          <w:szCs w:val="22"/>
        </w:rPr>
      </w:pPr>
      <w:r w:rsidRPr="00065518">
        <w:rPr>
          <w:b/>
          <w:bCs/>
          <w:sz w:val="22"/>
          <w:szCs w:val="22"/>
        </w:rPr>
        <w:t xml:space="preserve">Fig. </w:t>
      </w:r>
      <w:r>
        <w:rPr>
          <w:b/>
          <w:bCs/>
          <w:sz w:val="22"/>
          <w:szCs w:val="22"/>
        </w:rPr>
        <w:t>12</w:t>
      </w:r>
      <w:r w:rsidRPr="00065518">
        <w:rPr>
          <w:b/>
          <w:bCs/>
          <w:sz w:val="22"/>
          <w:szCs w:val="22"/>
        </w:rPr>
        <w:t xml:space="preserve">. </w:t>
      </w:r>
      <w:r w:rsidRPr="005871E3">
        <w:rPr>
          <w:sz w:val="22"/>
          <w:szCs w:val="22"/>
        </w:rPr>
        <w:t>Offline DLHM</w:t>
      </w:r>
      <w:r w:rsidRPr="00065518">
        <w:rPr>
          <w:sz w:val="22"/>
          <w:szCs w:val="22"/>
        </w:rPr>
        <w:t xml:space="preserve"> method displayed in the interface of </w:t>
      </w:r>
      <w:proofErr w:type="spellStart"/>
      <w:r w:rsidRPr="00065518">
        <w:rPr>
          <w:sz w:val="22"/>
          <w:szCs w:val="22"/>
        </w:rPr>
        <w:t>HoloBio</w:t>
      </w:r>
      <w:proofErr w:type="spellEnd"/>
      <w:r w:rsidRPr="00065518">
        <w:rPr>
          <w:sz w:val="22"/>
          <w:szCs w:val="22"/>
        </w:rPr>
        <w:t>.</w:t>
      </w:r>
    </w:p>
    <w:p w14:paraId="5E6AF1DE" w14:textId="77777777" w:rsidR="008A288B" w:rsidRPr="00EC119B" w:rsidRDefault="008A288B" w:rsidP="00081C91">
      <w:pPr>
        <w:spacing w:after="0" w:line="240" w:lineRule="auto"/>
        <w:rPr>
          <w:sz w:val="22"/>
          <w:szCs w:val="22"/>
        </w:rPr>
      </w:pPr>
    </w:p>
    <w:p w14:paraId="3C9C9984" w14:textId="77777777" w:rsidR="008A288B" w:rsidRPr="00EC119B" w:rsidRDefault="008A288B" w:rsidP="00081C91">
      <w:pPr>
        <w:spacing w:after="0" w:line="240" w:lineRule="auto"/>
        <w:rPr>
          <w:sz w:val="22"/>
          <w:szCs w:val="22"/>
        </w:rPr>
      </w:pPr>
    </w:p>
    <w:p w14:paraId="28C0BC53" w14:textId="77777777" w:rsidR="008A288B" w:rsidRDefault="008A288B" w:rsidP="00081C91">
      <w:pPr>
        <w:spacing w:after="0" w:line="240" w:lineRule="auto"/>
        <w:rPr>
          <w:sz w:val="22"/>
          <w:szCs w:val="22"/>
        </w:rPr>
      </w:pPr>
    </w:p>
    <w:p w14:paraId="72FFC5C0" w14:textId="595054FC" w:rsidR="00861BB8" w:rsidRDefault="00DC6091" w:rsidP="00081C91">
      <w:pPr>
        <w:spacing w:after="0" w:line="240" w:lineRule="auto"/>
        <w:rPr>
          <w:sz w:val="22"/>
          <w:szCs w:val="22"/>
        </w:rPr>
      </w:pPr>
      <w:commentRangeStart w:id="96"/>
      <w:ins w:id="97" w:author="Sofia ObandoVasquez" w:date="2025-10-09T10:53:00Z" w16du:dateUtc="2025-10-09T14:53:00Z">
        <w:r w:rsidRPr="00DC6091">
          <w:rPr>
            <w:noProof/>
            <w:sz w:val="22"/>
            <w:szCs w:val="22"/>
          </w:rPr>
          <w:drawing>
            <wp:inline distT="0" distB="0" distL="0" distR="0" wp14:anchorId="79D932B1" wp14:editId="68EB0809">
              <wp:extent cx="2457793" cy="2067213"/>
              <wp:effectExtent l="0" t="0" r="0" b="9525"/>
              <wp:docPr id="1844710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0965" name="Picture 1" descr="A screenshot of a computer&#10;&#10;AI-generated content may be incorrect."/>
                      <pic:cNvPicPr/>
                    </pic:nvPicPr>
                    <pic:blipFill>
                      <a:blip r:embed="rId33"/>
                      <a:stretch>
                        <a:fillRect/>
                      </a:stretch>
                    </pic:blipFill>
                    <pic:spPr>
                      <a:xfrm>
                        <a:off x="0" y="0"/>
                        <a:ext cx="2457793" cy="2067213"/>
                      </a:xfrm>
                      <a:prstGeom prst="rect">
                        <a:avLst/>
                      </a:prstGeom>
                    </pic:spPr>
                  </pic:pic>
                </a:graphicData>
              </a:graphic>
            </wp:inline>
          </w:drawing>
        </w:r>
        <w:commentRangeEnd w:id="96"/>
        <w:r w:rsidR="00D1666F">
          <w:rPr>
            <w:rStyle w:val="Refdecomentario"/>
          </w:rPr>
          <w:commentReference w:id="96"/>
        </w:r>
      </w:ins>
    </w:p>
    <w:p w14:paraId="44663CD7" w14:textId="77777777" w:rsidR="00861BB8" w:rsidRDefault="00861BB8" w:rsidP="00081C91">
      <w:pPr>
        <w:spacing w:after="0" w:line="240" w:lineRule="auto"/>
        <w:rPr>
          <w:sz w:val="22"/>
          <w:szCs w:val="22"/>
        </w:rPr>
      </w:pPr>
    </w:p>
    <w:p w14:paraId="143909AA" w14:textId="77777777" w:rsidR="00016439" w:rsidRPr="001D2C16" w:rsidRDefault="00016439" w:rsidP="00016439">
      <w:pPr>
        <w:spacing w:after="0"/>
        <w:ind w:firstLine="720"/>
        <w:jc w:val="both"/>
        <w:rPr>
          <w:b/>
          <w:bCs/>
          <w:rPrChange w:id="98" w:author="Sofia ObandoVasquez" w:date="2025-10-06T10:56:00Z" w16du:dateUtc="2025-10-06T14:56:00Z">
            <w:rPr>
              <w:b/>
              <w:bCs/>
              <w:lang w:val="es-CO"/>
            </w:rPr>
          </w:rPrChange>
        </w:rPr>
      </w:pPr>
      <w:r w:rsidRPr="001D2C16">
        <w:rPr>
          <w:b/>
          <w:bCs/>
          <w:rPrChange w:id="99" w:author="Sofia ObandoVasquez" w:date="2025-10-06T10:56:00Z" w16du:dateUtc="2025-10-06T14:56:00Z">
            <w:rPr>
              <w:b/>
              <w:bCs/>
              <w:lang w:val="es-CO"/>
            </w:rPr>
          </w:rPrChange>
        </w:rPr>
        <w:t>How to use it?</w:t>
      </w:r>
    </w:p>
    <w:p w14:paraId="117D9612" w14:textId="17D85F52" w:rsidR="00861BB8" w:rsidRDefault="00861BB8" w:rsidP="00861BB8">
      <w:pPr>
        <w:spacing w:after="0" w:line="240" w:lineRule="auto"/>
        <w:rPr>
          <w:sz w:val="22"/>
          <w:szCs w:val="22"/>
        </w:rPr>
      </w:pPr>
      <w:r>
        <w:rPr>
          <w:sz w:val="22"/>
          <w:szCs w:val="22"/>
        </w:rPr>
        <w:tab/>
      </w:r>
      <w:r w:rsidRPr="00861BB8">
        <w:rPr>
          <w:sz w:val="22"/>
          <w:szCs w:val="22"/>
        </w:rPr>
        <w:t>Step 1 – Load data</w:t>
      </w:r>
      <w:r>
        <w:rPr>
          <w:sz w:val="22"/>
          <w:szCs w:val="22"/>
        </w:rPr>
        <w:t>.</w:t>
      </w:r>
    </w:p>
    <w:p w14:paraId="0D6A730D" w14:textId="62CD7F84" w:rsidR="00861BB8" w:rsidRDefault="00861BB8" w:rsidP="00861BB8">
      <w:pPr>
        <w:spacing w:after="0" w:line="240" w:lineRule="auto"/>
        <w:ind w:firstLine="720"/>
        <w:rPr>
          <w:sz w:val="22"/>
          <w:szCs w:val="22"/>
        </w:rPr>
      </w:pPr>
      <w:r w:rsidRPr="00861BB8">
        <w:rPr>
          <w:sz w:val="22"/>
          <w:szCs w:val="22"/>
        </w:rPr>
        <w:t>Step 2 – Define physical parameters (Parameters Panel)</w:t>
      </w:r>
      <w:r>
        <w:rPr>
          <w:sz w:val="22"/>
          <w:szCs w:val="22"/>
        </w:rPr>
        <w:t>.</w:t>
      </w:r>
    </w:p>
    <w:p w14:paraId="203F8181" w14:textId="00A1C3AC" w:rsidR="00861BB8" w:rsidRDefault="00861BB8" w:rsidP="00861BB8">
      <w:pPr>
        <w:spacing w:after="0" w:line="240" w:lineRule="auto"/>
        <w:ind w:firstLine="720"/>
        <w:rPr>
          <w:sz w:val="22"/>
          <w:szCs w:val="22"/>
        </w:rPr>
      </w:pPr>
      <w:r w:rsidRPr="00861BB8">
        <w:rPr>
          <w:sz w:val="22"/>
          <w:szCs w:val="22"/>
        </w:rPr>
        <w:t>Step 3 – Choose reconstruction method</w:t>
      </w:r>
      <w:r>
        <w:rPr>
          <w:sz w:val="22"/>
          <w:szCs w:val="22"/>
        </w:rPr>
        <w:t>.</w:t>
      </w:r>
    </w:p>
    <w:p w14:paraId="3F6123EC" w14:textId="262B1CD4" w:rsidR="00861BB8" w:rsidRPr="001D2C16" w:rsidRDefault="00861BB8" w:rsidP="00861BB8">
      <w:pPr>
        <w:spacing w:after="0" w:line="240" w:lineRule="auto"/>
        <w:ind w:left="720"/>
        <w:rPr>
          <w:sz w:val="22"/>
          <w:szCs w:val="22"/>
          <w:rPrChange w:id="100" w:author="Sofia ObandoVasquez" w:date="2025-10-06T10:56:00Z" w16du:dateUtc="2025-10-06T14:56:00Z">
            <w:rPr>
              <w:sz w:val="22"/>
              <w:szCs w:val="22"/>
              <w:lang w:val="es-CO"/>
            </w:rPr>
          </w:rPrChange>
        </w:rPr>
      </w:pPr>
      <w:r w:rsidRPr="00861BB8">
        <w:rPr>
          <w:sz w:val="22"/>
          <w:szCs w:val="22"/>
        </w:rPr>
        <w:t>Step 5 – Run reconstruction</w:t>
      </w:r>
      <w:r>
        <w:rPr>
          <w:sz w:val="22"/>
          <w:szCs w:val="22"/>
        </w:rPr>
        <w:t xml:space="preserve"> </w:t>
      </w:r>
      <w:r w:rsidRPr="00861BB8">
        <w:rPr>
          <w:sz w:val="22"/>
          <w:szCs w:val="22"/>
        </w:rPr>
        <w:sym w:font="Wingdings" w:char="F0E0"/>
      </w:r>
      <w:r>
        <w:rPr>
          <w:sz w:val="22"/>
          <w:szCs w:val="22"/>
        </w:rPr>
        <w:t xml:space="preserve"> </w:t>
      </w:r>
      <w:r w:rsidRPr="00861BB8">
        <w:rPr>
          <w:sz w:val="22"/>
          <w:szCs w:val="22"/>
        </w:rPr>
        <w:t xml:space="preserve">Click </w:t>
      </w:r>
      <w:r>
        <w:rPr>
          <w:sz w:val="22"/>
          <w:szCs w:val="22"/>
        </w:rPr>
        <w:t xml:space="preserve">on </w:t>
      </w:r>
      <w:r w:rsidRPr="00861BB8">
        <w:rPr>
          <w:b/>
          <w:bCs/>
          <w:sz w:val="22"/>
          <w:szCs w:val="22"/>
        </w:rPr>
        <w:t>Reconstruct</w:t>
      </w:r>
      <w:r>
        <w:rPr>
          <w:b/>
          <w:bCs/>
          <w:sz w:val="22"/>
          <w:szCs w:val="22"/>
        </w:rPr>
        <w:t>ion button</w:t>
      </w:r>
      <w:r w:rsidRPr="00861BB8">
        <w:rPr>
          <w:sz w:val="22"/>
          <w:szCs w:val="22"/>
        </w:rPr>
        <w:t xml:space="preserve">. In the </w:t>
      </w:r>
      <w:r w:rsidRPr="00861BB8">
        <w:rPr>
          <w:b/>
          <w:bCs/>
          <w:sz w:val="22"/>
          <w:szCs w:val="22"/>
        </w:rPr>
        <w:t>Visualization Panel</w:t>
      </w:r>
      <w:r w:rsidRPr="00861BB8">
        <w:rPr>
          <w:sz w:val="22"/>
          <w:szCs w:val="22"/>
        </w:rPr>
        <w:t xml:space="preserve">, use the left window to review the </w:t>
      </w:r>
      <w:r w:rsidRPr="00861BB8">
        <w:rPr>
          <w:b/>
          <w:bCs/>
          <w:sz w:val="22"/>
          <w:szCs w:val="22"/>
        </w:rPr>
        <w:t>Hologram/FT</w:t>
      </w:r>
      <w:r w:rsidRPr="00861BB8">
        <w:rPr>
          <w:sz w:val="22"/>
          <w:szCs w:val="22"/>
        </w:rPr>
        <w:t xml:space="preserve"> and the right window to toggle between </w:t>
      </w:r>
      <w:r w:rsidRPr="00861BB8">
        <w:rPr>
          <w:b/>
          <w:bCs/>
          <w:sz w:val="22"/>
          <w:szCs w:val="22"/>
        </w:rPr>
        <w:t>Amplitude</w:t>
      </w:r>
      <w:r w:rsidRPr="00861BB8">
        <w:rPr>
          <w:sz w:val="22"/>
          <w:szCs w:val="22"/>
        </w:rPr>
        <w:t xml:space="preserve"> and </w:t>
      </w:r>
      <w:r w:rsidRPr="00861BB8">
        <w:rPr>
          <w:b/>
          <w:bCs/>
          <w:sz w:val="22"/>
          <w:szCs w:val="22"/>
        </w:rPr>
        <w:t>Phase</w:t>
      </w:r>
      <w:r w:rsidRPr="00861BB8">
        <w:rPr>
          <w:sz w:val="22"/>
          <w:szCs w:val="22"/>
        </w:rPr>
        <w:t xml:space="preserve">. </w:t>
      </w:r>
    </w:p>
    <w:p w14:paraId="1898F7A5" w14:textId="77777777" w:rsidR="00861BB8" w:rsidRPr="00861BB8" w:rsidRDefault="00861BB8" w:rsidP="00861BB8">
      <w:pPr>
        <w:spacing w:after="0" w:line="240" w:lineRule="auto"/>
        <w:ind w:firstLine="720"/>
        <w:rPr>
          <w:sz w:val="22"/>
          <w:szCs w:val="22"/>
        </w:rPr>
      </w:pPr>
    </w:p>
    <w:p w14:paraId="484C7D7E" w14:textId="77777777" w:rsidR="00861BB8" w:rsidRDefault="00861BB8" w:rsidP="00081C91">
      <w:pPr>
        <w:spacing w:after="0" w:line="240" w:lineRule="auto"/>
        <w:rPr>
          <w:sz w:val="22"/>
          <w:szCs w:val="22"/>
        </w:rPr>
      </w:pPr>
    </w:p>
    <w:p w14:paraId="2BC72112" w14:textId="6E3E452F" w:rsidR="00861BB8" w:rsidRPr="00861BB8" w:rsidRDefault="00861BB8" w:rsidP="00081C91">
      <w:pPr>
        <w:spacing w:after="0" w:line="240" w:lineRule="auto"/>
        <w:rPr>
          <w:b/>
          <w:bCs/>
          <w:sz w:val="22"/>
          <w:szCs w:val="22"/>
        </w:rPr>
      </w:pPr>
      <w:r w:rsidRPr="00861BB8">
        <w:rPr>
          <w:b/>
          <w:bCs/>
          <w:sz w:val="22"/>
          <w:szCs w:val="22"/>
        </w:rPr>
        <w:t>Practical Example:</w:t>
      </w:r>
      <w:r>
        <w:rPr>
          <w:b/>
          <w:bCs/>
          <w:sz w:val="22"/>
          <w:szCs w:val="22"/>
        </w:rPr>
        <w:t xml:space="preserve"> </w:t>
      </w:r>
      <w:r w:rsidR="006503CC" w:rsidRPr="006503CC">
        <w:rPr>
          <w:b/>
          <w:bCs/>
          <w:sz w:val="22"/>
          <w:szCs w:val="22"/>
        </w:rPr>
        <w:t>Offline DLHM Reconstruction</w:t>
      </w:r>
    </w:p>
    <w:p w14:paraId="1CCF9C37" w14:textId="4D8CCEFE" w:rsidR="006503CC" w:rsidRDefault="006503CC" w:rsidP="006503CC">
      <w:pPr>
        <w:spacing w:after="0" w:line="240" w:lineRule="auto"/>
        <w:jc w:val="both"/>
        <w:rPr>
          <w:sz w:val="22"/>
          <w:szCs w:val="22"/>
        </w:rPr>
      </w:pPr>
      <w:r w:rsidRPr="006503CC">
        <w:rPr>
          <w:sz w:val="22"/>
          <w:szCs w:val="22"/>
        </w:rPr>
        <w:t xml:space="preserve">To illustrate the use of the Offline DLHM module, </w:t>
      </w:r>
      <w:r w:rsidRPr="006503CC">
        <w:rPr>
          <w:b/>
          <w:bCs/>
          <w:sz w:val="22"/>
          <w:szCs w:val="22"/>
        </w:rPr>
        <w:t xml:space="preserve">Fig. </w:t>
      </w:r>
      <w:r w:rsidR="005871E3" w:rsidRPr="005871E3">
        <w:rPr>
          <w:b/>
          <w:bCs/>
          <w:sz w:val="22"/>
          <w:szCs w:val="22"/>
        </w:rPr>
        <w:t>13</w:t>
      </w:r>
      <w:r w:rsidRPr="006503CC">
        <w:rPr>
          <w:sz w:val="22"/>
          <w:szCs w:val="22"/>
        </w:rPr>
        <w:t xml:space="preserve"> presents the reconstruction of </w:t>
      </w:r>
      <w:r w:rsidRPr="006503CC">
        <w:rPr>
          <w:i/>
          <w:iCs/>
          <w:sz w:val="22"/>
          <w:szCs w:val="22"/>
        </w:rPr>
        <w:t>Paramecia</w:t>
      </w:r>
      <w:r w:rsidRPr="006503CC">
        <w:rPr>
          <w:sz w:val="22"/>
          <w:szCs w:val="22"/>
        </w:rPr>
        <w:t xml:space="preserve"> swimming in water, obtained from a previously recorded hologram. The reconstruction was performed using the </w:t>
      </w:r>
      <w:r w:rsidRPr="006503CC">
        <w:rPr>
          <w:b/>
          <w:bCs/>
          <w:sz w:val="22"/>
          <w:szCs w:val="22"/>
        </w:rPr>
        <w:t>Kreuzer Method</w:t>
      </w:r>
      <w:r w:rsidRPr="006503CC">
        <w:rPr>
          <w:sz w:val="22"/>
          <w:szCs w:val="22"/>
        </w:rPr>
        <w:t xml:space="preserve">, with the following parameters: wavelength </w:t>
      </w:r>
      <w:r w:rsidRPr="006503CC">
        <w:rPr>
          <w:sz w:val="22"/>
          <w:szCs w:val="22"/>
          <w:lang w:val="es-CO"/>
        </w:rPr>
        <w:t>λ</w:t>
      </w:r>
      <w:r w:rsidRPr="006503CC">
        <w:rPr>
          <w:sz w:val="22"/>
          <w:szCs w:val="22"/>
        </w:rPr>
        <w:t xml:space="preserve"> = 532 nm, pixel size = 6.9 µm in both axes, and source-to-camera distance L = 20 mm. The source-to-sample distance was set to Z = 6.8 mm</w:t>
      </w:r>
      <w:r>
        <w:rPr>
          <w:sz w:val="22"/>
          <w:szCs w:val="22"/>
        </w:rPr>
        <w:t xml:space="preserve">, </w:t>
      </w:r>
      <w:r w:rsidRPr="006503CC">
        <w:rPr>
          <w:sz w:val="22"/>
          <w:szCs w:val="22"/>
        </w:rPr>
        <w:t>corresponding to the focal plane of the middle paramecia.</w:t>
      </w:r>
      <w:r>
        <w:rPr>
          <w:sz w:val="22"/>
          <w:szCs w:val="22"/>
        </w:rPr>
        <w:t xml:space="preserve"> </w:t>
      </w:r>
      <w:r w:rsidRPr="006503CC">
        <w:rPr>
          <w:b/>
          <w:bCs/>
          <w:sz w:val="22"/>
          <w:szCs w:val="22"/>
        </w:rPr>
        <w:t>Fig</w:t>
      </w:r>
      <w:r w:rsidR="005871E3" w:rsidRPr="005871E3">
        <w:rPr>
          <w:b/>
          <w:bCs/>
          <w:sz w:val="22"/>
          <w:szCs w:val="22"/>
        </w:rPr>
        <w:t xml:space="preserve"> 13</w:t>
      </w:r>
      <w:r w:rsidRPr="006503CC">
        <w:rPr>
          <w:b/>
          <w:bCs/>
          <w:sz w:val="22"/>
          <w:szCs w:val="22"/>
        </w:rPr>
        <w:t>.</w:t>
      </w:r>
      <w:r w:rsidRPr="006503CC">
        <w:rPr>
          <w:sz w:val="22"/>
          <w:szCs w:val="22"/>
        </w:rPr>
        <w:t xml:space="preserve"> shows the Offline DLHM interface, where users specify key parameters such as wavelength, pixel pitch, and reconstruction distances, as well as choose the reconstruction algorithm. </w:t>
      </w:r>
      <w:r>
        <w:rPr>
          <w:sz w:val="22"/>
          <w:szCs w:val="22"/>
        </w:rPr>
        <w:t xml:space="preserve">The Figure </w:t>
      </w:r>
      <w:r w:rsidRPr="006503CC">
        <w:rPr>
          <w:sz w:val="22"/>
          <w:szCs w:val="22"/>
        </w:rPr>
        <w:t xml:space="preserve">displays the original hologram recorded from the </w:t>
      </w:r>
      <w:proofErr w:type="gramStart"/>
      <w:r w:rsidRPr="006503CC">
        <w:rPr>
          <w:sz w:val="22"/>
          <w:szCs w:val="22"/>
        </w:rPr>
        <w:t>sample,</w:t>
      </w:r>
      <w:r>
        <w:rPr>
          <w:sz w:val="22"/>
          <w:szCs w:val="22"/>
        </w:rPr>
        <w:t xml:space="preserve"> and</w:t>
      </w:r>
      <w:proofErr w:type="gramEnd"/>
      <w:r w:rsidRPr="006503CC">
        <w:rPr>
          <w:sz w:val="22"/>
          <w:szCs w:val="22"/>
        </w:rPr>
        <w:t xml:space="preserve"> presents the amplitude reconstruction obtained at the selected propagation distance.</w:t>
      </w:r>
    </w:p>
    <w:p w14:paraId="7CD77F62" w14:textId="77777777" w:rsidR="006503CC" w:rsidRPr="006503CC" w:rsidRDefault="006503CC" w:rsidP="006503CC">
      <w:pPr>
        <w:spacing w:after="0" w:line="240" w:lineRule="auto"/>
        <w:jc w:val="both"/>
        <w:rPr>
          <w:sz w:val="22"/>
          <w:szCs w:val="22"/>
        </w:rPr>
      </w:pPr>
    </w:p>
    <w:p w14:paraId="4335ABEF" w14:textId="1FABBBF0" w:rsidR="00861BB8" w:rsidRDefault="006503CC" w:rsidP="00081C91">
      <w:pPr>
        <w:spacing w:after="0" w:line="240" w:lineRule="auto"/>
        <w:rPr>
          <w:sz w:val="22"/>
          <w:szCs w:val="22"/>
        </w:rPr>
      </w:pPr>
      <w:r w:rsidRPr="006503CC">
        <w:rPr>
          <w:noProof/>
          <w:sz w:val="22"/>
          <w:szCs w:val="22"/>
        </w:rPr>
        <w:lastRenderedPageBreak/>
        <w:drawing>
          <wp:inline distT="0" distB="0" distL="0" distR="0" wp14:anchorId="1A55B2EB" wp14:editId="059E22DD">
            <wp:extent cx="5612130" cy="2957830"/>
            <wp:effectExtent l="0" t="0" r="7620" b="0"/>
            <wp:docPr id="56719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620" name=""/>
                    <pic:cNvPicPr/>
                  </pic:nvPicPr>
                  <pic:blipFill>
                    <a:blip r:embed="rId34"/>
                    <a:stretch>
                      <a:fillRect/>
                    </a:stretch>
                  </pic:blipFill>
                  <pic:spPr>
                    <a:xfrm>
                      <a:off x="0" y="0"/>
                      <a:ext cx="5612130" cy="2957830"/>
                    </a:xfrm>
                    <a:prstGeom prst="rect">
                      <a:avLst/>
                    </a:prstGeom>
                  </pic:spPr>
                </pic:pic>
              </a:graphicData>
            </a:graphic>
          </wp:inline>
        </w:drawing>
      </w:r>
    </w:p>
    <w:p w14:paraId="023985B7" w14:textId="5E3D9E3D" w:rsidR="005871E3" w:rsidRPr="00065518" w:rsidRDefault="005871E3" w:rsidP="005871E3">
      <w:pPr>
        <w:spacing w:after="0" w:line="240" w:lineRule="auto"/>
        <w:ind w:left="360"/>
        <w:rPr>
          <w:b/>
          <w:bCs/>
          <w:sz w:val="22"/>
          <w:szCs w:val="22"/>
        </w:rPr>
      </w:pPr>
      <w:r w:rsidRPr="00065518">
        <w:rPr>
          <w:b/>
          <w:bCs/>
          <w:sz w:val="22"/>
          <w:szCs w:val="22"/>
        </w:rPr>
        <w:t xml:space="preserve">Fig. </w:t>
      </w:r>
      <w:r>
        <w:rPr>
          <w:b/>
          <w:bCs/>
          <w:sz w:val="22"/>
          <w:szCs w:val="22"/>
        </w:rPr>
        <w:t>13</w:t>
      </w:r>
      <w:r w:rsidRPr="00065518">
        <w:rPr>
          <w:b/>
          <w:bCs/>
          <w:sz w:val="22"/>
          <w:szCs w:val="22"/>
        </w:rPr>
        <w:t xml:space="preserve">. </w:t>
      </w:r>
      <w:r w:rsidRPr="005871E3">
        <w:rPr>
          <w:sz w:val="22"/>
          <w:szCs w:val="22"/>
        </w:rPr>
        <w:t>Offline DLHM</w:t>
      </w:r>
      <w:r w:rsidRPr="00065518">
        <w:rPr>
          <w:sz w:val="22"/>
          <w:szCs w:val="22"/>
        </w:rPr>
        <w:t xml:space="preserve"> method displayed in the interface of </w:t>
      </w:r>
      <w:proofErr w:type="spellStart"/>
      <w:r w:rsidRPr="00065518">
        <w:rPr>
          <w:sz w:val="22"/>
          <w:szCs w:val="22"/>
        </w:rPr>
        <w:t>HoloBio</w:t>
      </w:r>
      <w:proofErr w:type="spellEnd"/>
      <w:r w:rsidRPr="00065518">
        <w:rPr>
          <w:sz w:val="22"/>
          <w:szCs w:val="22"/>
        </w:rPr>
        <w:t>.</w:t>
      </w:r>
    </w:p>
    <w:p w14:paraId="2C056C5E" w14:textId="77777777" w:rsidR="00861BB8" w:rsidRDefault="00861BB8" w:rsidP="00081C91">
      <w:pPr>
        <w:spacing w:after="0" w:line="240" w:lineRule="auto"/>
        <w:rPr>
          <w:sz w:val="22"/>
          <w:szCs w:val="22"/>
        </w:rPr>
      </w:pPr>
    </w:p>
    <w:p w14:paraId="13D30FDE" w14:textId="77777777" w:rsidR="00861BB8" w:rsidRDefault="00861BB8" w:rsidP="00081C91">
      <w:pPr>
        <w:spacing w:after="0" w:line="240" w:lineRule="auto"/>
        <w:rPr>
          <w:sz w:val="22"/>
          <w:szCs w:val="22"/>
        </w:rPr>
      </w:pPr>
    </w:p>
    <w:p w14:paraId="62C8AC00" w14:textId="77777777" w:rsidR="00861BB8" w:rsidRDefault="00861BB8" w:rsidP="00081C91">
      <w:pPr>
        <w:spacing w:after="0" w:line="240" w:lineRule="auto"/>
        <w:rPr>
          <w:sz w:val="22"/>
          <w:szCs w:val="22"/>
        </w:rPr>
      </w:pPr>
    </w:p>
    <w:p w14:paraId="6433CCC6" w14:textId="77777777" w:rsidR="00861BB8" w:rsidRDefault="00861BB8" w:rsidP="00081C91">
      <w:pPr>
        <w:spacing w:after="0" w:line="240" w:lineRule="auto"/>
        <w:rPr>
          <w:sz w:val="22"/>
          <w:szCs w:val="22"/>
        </w:rPr>
      </w:pPr>
    </w:p>
    <w:p w14:paraId="68038FD7" w14:textId="77777777" w:rsidR="00861BB8" w:rsidRDefault="00861BB8" w:rsidP="00081C91">
      <w:pPr>
        <w:spacing w:after="0" w:line="240" w:lineRule="auto"/>
        <w:rPr>
          <w:sz w:val="22"/>
          <w:szCs w:val="22"/>
        </w:rPr>
      </w:pPr>
    </w:p>
    <w:p w14:paraId="2962F358" w14:textId="77777777" w:rsidR="00861BB8" w:rsidRDefault="00861BB8" w:rsidP="00081C91">
      <w:pPr>
        <w:spacing w:after="0" w:line="240" w:lineRule="auto"/>
        <w:rPr>
          <w:sz w:val="22"/>
          <w:szCs w:val="22"/>
        </w:rPr>
      </w:pPr>
    </w:p>
    <w:p w14:paraId="17C7297E" w14:textId="77777777" w:rsidR="005871E3" w:rsidRDefault="005871E3" w:rsidP="00081C91">
      <w:pPr>
        <w:spacing w:after="0" w:line="240" w:lineRule="auto"/>
        <w:rPr>
          <w:sz w:val="22"/>
          <w:szCs w:val="22"/>
        </w:rPr>
      </w:pPr>
    </w:p>
    <w:p w14:paraId="274606F2" w14:textId="77777777" w:rsidR="00861BB8" w:rsidRDefault="00861BB8" w:rsidP="00081C91">
      <w:pPr>
        <w:spacing w:after="0" w:line="240" w:lineRule="auto"/>
        <w:rPr>
          <w:sz w:val="22"/>
          <w:szCs w:val="22"/>
        </w:rPr>
      </w:pPr>
    </w:p>
    <w:p w14:paraId="22FB5943" w14:textId="25D147C1" w:rsidR="00081C91" w:rsidRDefault="00081C91" w:rsidP="00B865D2">
      <w:pPr>
        <w:pStyle w:val="Prrafodelista"/>
        <w:numPr>
          <w:ilvl w:val="0"/>
          <w:numId w:val="77"/>
        </w:numPr>
        <w:spacing w:after="0" w:line="240" w:lineRule="auto"/>
        <w:rPr>
          <w:b/>
          <w:bCs/>
          <w:sz w:val="22"/>
          <w:szCs w:val="22"/>
        </w:rPr>
      </w:pPr>
      <w:r w:rsidRPr="00EC119B">
        <w:rPr>
          <w:b/>
          <w:bCs/>
          <w:sz w:val="22"/>
          <w:szCs w:val="22"/>
        </w:rPr>
        <w:t>Real-Time Hologram Processing</w:t>
      </w:r>
    </w:p>
    <w:p w14:paraId="3B837771" w14:textId="77777777" w:rsidR="003131A7" w:rsidRPr="00EC119B" w:rsidRDefault="003131A7" w:rsidP="003131A7">
      <w:pPr>
        <w:pStyle w:val="Prrafodelista"/>
        <w:spacing w:after="0" w:line="240" w:lineRule="auto"/>
        <w:ind w:left="360"/>
        <w:rPr>
          <w:b/>
          <w:bCs/>
          <w:sz w:val="22"/>
          <w:szCs w:val="22"/>
        </w:rPr>
      </w:pPr>
    </w:p>
    <w:p w14:paraId="4CE2C161" w14:textId="6F771D1E" w:rsidR="00256C19" w:rsidRPr="009C00DA" w:rsidRDefault="00081C91" w:rsidP="009C00DA">
      <w:pPr>
        <w:pStyle w:val="Prrafodelista"/>
        <w:numPr>
          <w:ilvl w:val="1"/>
          <w:numId w:val="82"/>
        </w:numPr>
        <w:spacing w:after="0" w:line="240" w:lineRule="auto"/>
        <w:rPr>
          <w:b/>
          <w:bCs/>
          <w:sz w:val="22"/>
          <w:szCs w:val="22"/>
        </w:rPr>
      </w:pPr>
      <w:r w:rsidRPr="009C00DA">
        <w:rPr>
          <w:b/>
          <w:bCs/>
          <w:sz w:val="22"/>
          <w:szCs w:val="22"/>
        </w:rPr>
        <w:t>Real-Time DHM</w:t>
      </w:r>
    </w:p>
    <w:p w14:paraId="57666E79" w14:textId="77777777" w:rsidR="009C00DA" w:rsidRDefault="009C00DA" w:rsidP="009C00DA">
      <w:pPr>
        <w:spacing w:after="0" w:line="240" w:lineRule="auto"/>
        <w:jc w:val="both"/>
        <w:rPr>
          <w:sz w:val="22"/>
          <w:szCs w:val="22"/>
        </w:rPr>
      </w:pPr>
    </w:p>
    <w:p w14:paraId="37D348CC" w14:textId="4E35E53F" w:rsidR="00256C19" w:rsidRDefault="00256C19" w:rsidP="009C00DA">
      <w:pPr>
        <w:spacing w:after="0" w:line="240" w:lineRule="auto"/>
        <w:jc w:val="both"/>
        <w:rPr>
          <w:sz w:val="22"/>
          <w:szCs w:val="22"/>
        </w:rPr>
      </w:pPr>
      <w:r w:rsidRPr="00256C19">
        <w:rPr>
          <w:sz w:val="22"/>
          <w:szCs w:val="22"/>
        </w:rPr>
        <w:t xml:space="preserve">Selecting the Real-time DHM option in the Main Menu opens the interface shown in </w:t>
      </w:r>
      <w:r w:rsidR="006800DA">
        <w:rPr>
          <w:sz w:val="22"/>
          <w:szCs w:val="22"/>
        </w:rPr>
        <w:t>14</w:t>
      </w:r>
      <w:r w:rsidRPr="00256C19">
        <w:rPr>
          <w:sz w:val="22"/>
          <w:szCs w:val="22"/>
        </w:rPr>
        <w:t>. This workspace is designed to support the live acquisition and real-time reconstruction of holograms recorded in off-axis and telecentric architectures [REF], using a connected camera. It is organized into three main components that facilitate dynamic phase compensation, visualization, and particle tracking workflows:</w:t>
      </w:r>
    </w:p>
    <w:p w14:paraId="7218E326" w14:textId="77777777" w:rsidR="00256C19" w:rsidRDefault="00256C19" w:rsidP="00256C19">
      <w:pPr>
        <w:spacing w:after="0" w:line="240" w:lineRule="auto"/>
        <w:ind w:left="720"/>
        <w:jc w:val="both"/>
        <w:rPr>
          <w:sz w:val="22"/>
          <w:szCs w:val="22"/>
        </w:rPr>
      </w:pPr>
    </w:p>
    <w:p w14:paraId="095D64CD" w14:textId="77777777" w:rsidR="001449EE" w:rsidRDefault="00256C19" w:rsidP="001449EE">
      <w:pPr>
        <w:pStyle w:val="Prrafodelista"/>
        <w:numPr>
          <w:ilvl w:val="0"/>
          <w:numId w:val="59"/>
        </w:numPr>
        <w:spacing w:after="0" w:line="240" w:lineRule="auto"/>
        <w:jc w:val="both"/>
        <w:rPr>
          <w:sz w:val="22"/>
          <w:szCs w:val="22"/>
        </w:rPr>
      </w:pPr>
      <w:r w:rsidRPr="001449EE">
        <w:rPr>
          <w:b/>
          <w:bCs/>
          <w:sz w:val="22"/>
          <w:szCs w:val="22"/>
        </w:rPr>
        <w:t>Main Control Panel (1):</w:t>
      </w:r>
      <w:r w:rsidRPr="001449EE">
        <w:rPr>
          <w:sz w:val="22"/>
          <w:szCs w:val="22"/>
        </w:rPr>
        <w:t xml:space="preserve"> Located at the top of the interface, this panel contains the primary operational controls. </w:t>
      </w:r>
      <w:r w:rsidR="001449EE" w:rsidRPr="001449EE">
        <w:rPr>
          <w:sz w:val="22"/>
          <w:szCs w:val="22"/>
        </w:rPr>
        <w:t>F</w:t>
      </w:r>
      <w:r w:rsidR="00523B9D" w:rsidRPr="001449EE">
        <w:rPr>
          <w:sz w:val="22"/>
          <w:szCs w:val="22"/>
        </w:rPr>
        <w:t>o</w:t>
      </w:r>
      <w:r w:rsidR="001449EE" w:rsidRPr="001449EE">
        <w:rPr>
          <w:sz w:val="22"/>
          <w:szCs w:val="22"/>
        </w:rPr>
        <w:t>r</w:t>
      </w:r>
      <w:r w:rsidR="00523B9D" w:rsidRPr="001449EE">
        <w:rPr>
          <w:sz w:val="22"/>
          <w:szCs w:val="22"/>
        </w:rPr>
        <w:t xml:space="preserve"> more </w:t>
      </w:r>
      <w:r w:rsidR="001449EE" w:rsidRPr="001449EE">
        <w:rPr>
          <w:sz w:val="22"/>
          <w:szCs w:val="22"/>
        </w:rPr>
        <w:t xml:space="preserve">details about its function, refer to the </w:t>
      </w:r>
      <w:r w:rsidR="001449EE" w:rsidRPr="001449EE">
        <w:rPr>
          <w:b/>
          <w:bCs/>
          <w:i/>
          <w:iCs/>
          <w:sz w:val="22"/>
          <w:szCs w:val="22"/>
        </w:rPr>
        <w:t>Common Interface Components</w:t>
      </w:r>
      <w:r w:rsidR="001449EE" w:rsidRPr="001449EE">
        <w:rPr>
          <w:b/>
          <w:bCs/>
          <w:sz w:val="22"/>
          <w:szCs w:val="22"/>
        </w:rPr>
        <w:t xml:space="preserve"> </w:t>
      </w:r>
      <w:r w:rsidR="001449EE" w:rsidRPr="001449EE">
        <w:rPr>
          <w:sz w:val="22"/>
          <w:szCs w:val="22"/>
        </w:rPr>
        <w:t>section.</w:t>
      </w:r>
    </w:p>
    <w:p w14:paraId="0971A2D2" w14:textId="28A97E42" w:rsidR="00256C19" w:rsidRPr="001449EE" w:rsidRDefault="00256C19" w:rsidP="001449EE">
      <w:pPr>
        <w:pStyle w:val="Prrafodelista"/>
        <w:numPr>
          <w:ilvl w:val="0"/>
          <w:numId w:val="59"/>
        </w:numPr>
        <w:spacing w:after="0" w:line="240" w:lineRule="auto"/>
        <w:jc w:val="both"/>
        <w:rPr>
          <w:sz w:val="22"/>
          <w:szCs w:val="22"/>
        </w:rPr>
      </w:pPr>
      <w:r w:rsidRPr="001449EE">
        <w:rPr>
          <w:b/>
          <w:bCs/>
          <w:sz w:val="22"/>
          <w:szCs w:val="22"/>
        </w:rPr>
        <w:t>Processing and Control Panel (2):</w:t>
      </w:r>
      <w:r w:rsidRPr="001449EE">
        <w:rPr>
          <w:sz w:val="22"/>
          <w:szCs w:val="22"/>
        </w:rPr>
        <w:t xml:space="preserve"> Positioned on the left side of the window, this panel includes all the controls required for real-time operation. It is divided into functional sections:</w:t>
      </w:r>
    </w:p>
    <w:p w14:paraId="677FF940" w14:textId="77777777" w:rsidR="00256C19" w:rsidRPr="00256C19" w:rsidRDefault="00256C19" w:rsidP="00256C19">
      <w:pPr>
        <w:numPr>
          <w:ilvl w:val="1"/>
          <w:numId w:val="58"/>
        </w:numPr>
        <w:spacing w:after="0" w:line="240" w:lineRule="auto"/>
        <w:jc w:val="both"/>
        <w:rPr>
          <w:sz w:val="22"/>
          <w:szCs w:val="22"/>
        </w:rPr>
      </w:pPr>
      <w:r w:rsidRPr="00256C19">
        <w:rPr>
          <w:b/>
          <w:bCs/>
          <w:sz w:val="22"/>
          <w:szCs w:val="22"/>
        </w:rPr>
        <w:t xml:space="preserve">Parameters: </w:t>
      </w:r>
      <w:r w:rsidRPr="00256C19">
        <w:rPr>
          <w:sz w:val="22"/>
          <w:szCs w:val="22"/>
        </w:rPr>
        <w:t>Input fields for wavelength and camera pixel pitches (X and Y).</w:t>
      </w:r>
    </w:p>
    <w:p w14:paraId="3389F779" w14:textId="77777777" w:rsidR="00256C19" w:rsidRPr="00256C19" w:rsidRDefault="00256C19" w:rsidP="00256C19">
      <w:pPr>
        <w:numPr>
          <w:ilvl w:val="1"/>
          <w:numId w:val="58"/>
        </w:numPr>
        <w:spacing w:after="0" w:line="240" w:lineRule="auto"/>
        <w:jc w:val="both"/>
        <w:rPr>
          <w:sz w:val="22"/>
          <w:szCs w:val="22"/>
        </w:rPr>
      </w:pPr>
      <w:r w:rsidRPr="00256C19">
        <w:rPr>
          <w:b/>
          <w:bCs/>
          <w:sz w:val="22"/>
          <w:szCs w:val="22"/>
        </w:rPr>
        <w:t>FT Visualization Options:</w:t>
      </w:r>
      <w:r w:rsidRPr="00256C19">
        <w:rPr>
          <w:sz w:val="22"/>
          <w:szCs w:val="22"/>
        </w:rPr>
        <w:t xml:space="preserve"> Selection of spatial filter geometry and toggles for viewing filtered or unfiltered Fourier transforms.</w:t>
      </w:r>
    </w:p>
    <w:p w14:paraId="4EE7B406" w14:textId="77777777" w:rsidR="00256C19" w:rsidRPr="00256C19" w:rsidRDefault="00256C19" w:rsidP="00256C19">
      <w:pPr>
        <w:numPr>
          <w:ilvl w:val="1"/>
          <w:numId w:val="58"/>
        </w:numPr>
        <w:spacing w:after="0" w:line="240" w:lineRule="auto"/>
        <w:jc w:val="both"/>
        <w:rPr>
          <w:sz w:val="22"/>
          <w:szCs w:val="22"/>
        </w:rPr>
      </w:pPr>
      <w:r w:rsidRPr="00256C19">
        <w:rPr>
          <w:b/>
          <w:bCs/>
          <w:sz w:val="22"/>
          <w:szCs w:val="22"/>
        </w:rPr>
        <w:t>Compensation Controls:</w:t>
      </w:r>
      <w:r w:rsidRPr="00256C19">
        <w:rPr>
          <w:sz w:val="22"/>
          <w:szCs w:val="22"/>
        </w:rPr>
        <w:t xml:space="preserve"> Buttons to start phase compensation and manage playback (Play/Stop).</w:t>
      </w:r>
    </w:p>
    <w:p w14:paraId="29F22691" w14:textId="312DD384" w:rsidR="00256C19" w:rsidRPr="00256C19" w:rsidRDefault="00256C19" w:rsidP="00256C19">
      <w:pPr>
        <w:numPr>
          <w:ilvl w:val="1"/>
          <w:numId w:val="58"/>
        </w:numPr>
        <w:spacing w:after="0" w:line="240" w:lineRule="auto"/>
        <w:jc w:val="both"/>
        <w:rPr>
          <w:sz w:val="22"/>
          <w:szCs w:val="22"/>
        </w:rPr>
      </w:pPr>
      <w:r w:rsidRPr="00256C19">
        <w:rPr>
          <w:b/>
          <w:bCs/>
          <w:sz w:val="22"/>
          <w:szCs w:val="22"/>
        </w:rPr>
        <w:lastRenderedPageBreak/>
        <w:t>Record Options:</w:t>
      </w:r>
      <w:r w:rsidRPr="00256C19">
        <w:rPr>
          <w:sz w:val="22"/>
          <w:szCs w:val="22"/>
        </w:rPr>
        <w:t xml:space="preserve"> Controls to record</w:t>
      </w:r>
      <w:r w:rsidR="00E52186">
        <w:rPr>
          <w:sz w:val="22"/>
          <w:szCs w:val="22"/>
        </w:rPr>
        <w:t xml:space="preserve"> videos of hologram,</w:t>
      </w:r>
      <w:r w:rsidRPr="00256C19">
        <w:rPr>
          <w:sz w:val="22"/>
          <w:szCs w:val="22"/>
        </w:rPr>
        <w:t xml:space="preserve"> amplitude or phase reconstructions in real time.</w:t>
      </w:r>
    </w:p>
    <w:p w14:paraId="61B2E7D8" w14:textId="2A65DFAC" w:rsidR="00E52186" w:rsidRDefault="00256C19" w:rsidP="00E52186">
      <w:pPr>
        <w:numPr>
          <w:ilvl w:val="1"/>
          <w:numId w:val="58"/>
        </w:numPr>
        <w:spacing w:after="0" w:line="240" w:lineRule="auto"/>
        <w:jc w:val="both"/>
        <w:rPr>
          <w:sz w:val="22"/>
          <w:szCs w:val="22"/>
        </w:rPr>
      </w:pPr>
      <w:r w:rsidRPr="00256C19">
        <w:rPr>
          <w:b/>
          <w:bCs/>
          <w:sz w:val="22"/>
          <w:szCs w:val="22"/>
        </w:rPr>
        <w:t>Particle Tracking:</w:t>
      </w:r>
      <w:r w:rsidRPr="00256C19">
        <w:rPr>
          <w:sz w:val="22"/>
          <w:szCs w:val="22"/>
        </w:rPr>
        <w:t xml:space="preserve"> Tools for </w:t>
      </w:r>
      <w:r w:rsidR="00E52186" w:rsidRPr="00256C19">
        <w:rPr>
          <w:sz w:val="22"/>
          <w:szCs w:val="22"/>
        </w:rPr>
        <w:t>tracking</w:t>
      </w:r>
      <w:r w:rsidRPr="00256C19">
        <w:rPr>
          <w:sz w:val="22"/>
          <w:szCs w:val="22"/>
        </w:rPr>
        <w:t xml:space="preserve"> micro-particles, including filter selection, area thresholds, Kalman filter parameters, color filtering, and magnification options.</w:t>
      </w:r>
    </w:p>
    <w:p w14:paraId="279F9615" w14:textId="332F5EEF" w:rsidR="00256C19" w:rsidRPr="00E52186" w:rsidRDefault="00256C19" w:rsidP="00E52186">
      <w:pPr>
        <w:pStyle w:val="Prrafodelista"/>
        <w:numPr>
          <w:ilvl w:val="0"/>
          <w:numId w:val="60"/>
        </w:numPr>
        <w:spacing w:after="0" w:line="240" w:lineRule="auto"/>
        <w:jc w:val="both"/>
        <w:rPr>
          <w:sz w:val="22"/>
          <w:szCs w:val="22"/>
        </w:rPr>
      </w:pPr>
      <w:r w:rsidRPr="00E52186">
        <w:rPr>
          <w:b/>
          <w:bCs/>
          <w:sz w:val="22"/>
          <w:szCs w:val="22"/>
        </w:rPr>
        <w:t>Visualization Panel (3):</w:t>
      </w:r>
      <w:r w:rsidRPr="00E52186">
        <w:rPr>
          <w:sz w:val="22"/>
          <w:szCs w:val="22"/>
        </w:rPr>
        <w:t xml:space="preserve"> Occupying the central and right sections of the interface, this panel provides two synchronized display windows. </w:t>
      </w:r>
      <w:r w:rsidR="00E52186" w:rsidRPr="001449EE">
        <w:rPr>
          <w:sz w:val="22"/>
          <w:szCs w:val="22"/>
        </w:rPr>
        <w:t xml:space="preserve">For more details about its function, refer to the </w:t>
      </w:r>
      <w:r w:rsidR="00E52186" w:rsidRPr="001449EE">
        <w:rPr>
          <w:b/>
          <w:bCs/>
          <w:i/>
          <w:iCs/>
          <w:sz w:val="22"/>
          <w:szCs w:val="22"/>
        </w:rPr>
        <w:t>Common Interface Components</w:t>
      </w:r>
      <w:r w:rsidR="00E52186" w:rsidRPr="001449EE">
        <w:rPr>
          <w:b/>
          <w:bCs/>
          <w:sz w:val="22"/>
          <w:szCs w:val="22"/>
        </w:rPr>
        <w:t xml:space="preserve"> </w:t>
      </w:r>
      <w:r w:rsidR="00E52186" w:rsidRPr="001449EE">
        <w:rPr>
          <w:sz w:val="22"/>
          <w:szCs w:val="22"/>
        </w:rPr>
        <w:t>section.</w:t>
      </w:r>
    </w:p>
    <w:p w14:paraId="4913670E" w14:textId="77777777" w:rsidR="00523B9D" w:rsidRDefault="00523B9D" w:rsidP="00523B9D">
      <w:pPr>
        <w:spacing w:after="0" w:line="240" w:lineRule="auto"/>
        <w:jc w:val="both"/>
        <w:rPr>
          <w:sz w:val="22"/>
          <w:szCs w:val="22"/>
        </w:rPr>
      </w:pPr>
    </w:p>
    <w:p w14:paraId="05591074" w14:textId="77777777" w:rsidR="009118E6" w:rsidRDefault="008F1461" w:rsidP="009C00DA">
      <w:pPr>
        <w:keepNext/>
        <w:spacing w:after="0" w:line="240" w:lineRule="auto"/>
        <w:jc w:val="center"/>
      </w:pPr>
      <w:r w:rsidRPr="009C00DA">
        <w:rPr>
          <w:i/>
          <w:iCs/>
          <w:noProof/>
        </w:rPr>
        <w:drawing>
          <wp:inline distT="0" distB="0" distL="0" distR="0" wp14:anchorId="1019B021" wp14:editId="7BBE32A0">
            <wp:extent cx="5492105" cy="2759103"/>
            <wp:effectExtent l="0" t="0" r="0" b="3175"/>
            <wp:docPr id="2112931687"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31687" name="Imagen 13" descr="Interfaz de usuario gráfica, Aplicación&#10;&#10;El contenido generado por IA puede ser incorrecto."/>
                    <pic:cNvPicPr>
                      <a:picLocks noChangeAspect="1" noChangeArrowheads="1"/>
                    </pic:cNvPicPr>
                  </pic:nvPicPr>
                  <pic:blipFill>
                    <a:blip r:embed="rId35" cstate="print">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512194" cy="2769195"/>
                    </a:xfrm>
                    <a:prstGeom prst="rect">
                      <a:avLst/>
                    </a:prstGeom>
                    <a:noFill/>
                    <a:ln>
                      <a:noFill/>
                    </a:ln>
                  </pic:spPr>
                </pic:pic>
              </a:graphicData>
            </a:graphic>
          </wp:inline>
        </w:drawing>
      </w:r>
    </w:p>
    <w:p w14:paraId="62951333" w14:textId="5971334D" w:rsidR="00523B9D" w:rsidRPr="009C00DA" w:rsidRDefault="009118E6" w:rsidP="00221793">
      <w:pPr>
        <w:pStyle w:val="Descripcin"/>
        <w:jc w:val="both"/>
        <w:rPr>
          <w:i w:val="0"/>
          <w:iCs w:val="0"/>
          <w:color w:val="auto"/>
          <w:sz w:val="22"/>
          <w:szCs w:val="22"/>
        </w:rPr>
      </w:pPr>
      <w:bookmarkStart w:id="101" w:name="_Ref207376277"/>
      <w:r w:rsidRPr="009C00DA">
        <w:rPr>
          <w:b/>
          <w:bCs/>
          <w:i w:val="0"/>
          <w:iCs w:val="0"/>
          <w:color w:val="auto"/>
          <w:sz w:val="22"/>
          <w:szCs w:val="22"/>
        </w:rPr>
        <w:t xml:space="preserve">Fig </w:t>
      </w:r>
      <w:r w:rsidR="006800DA">
        <w:rPr>
          <w:b/>
          <w:bCs/>
          <w:i w:val="0"/>
          <w:iCs w:val="0"/>
          <w:color w:val="auto"/>
          <w:sz w:val="22"/>
          <w:szCs w:val="22"/>
        </w:rPr>
        <w:t>14</w:t>
      </w:r>
      <w:bookmarkEnd w:id="101"/>
      <w:r w:rsidRPr="009C00DA">
        <w:rPr>
          <w:b/>
          <w:bCs/>
          <w:i w:val="0"/>
          <w:iCs w:val="0"/>
          <w:color w:val="auto"/>
          <w:sz w:val="22"/>
          <w:szCs w:val="22"/>
        </w:rPr>
        <w:t>.</w:t>
      </w:r>
      <w:r w:rsidRPr="009C00DA">
        <w:rPr>
          <w:i w:val="0"/>
          <w:iCs w:val="0"/>
          <w:color w:val="auto"/>
          <w:sz w:val="22"/>
          <w:szCs w:val="22"/>
        </w:rPr>
        <w:t xml:space="preserve"> </w:t>
      </w:r>
      <w:r w:rsidR="008B56D4" w:rsidRPr="009C00DA">
        <w:rPr>
          <w:i w:val="0"/>
          <w:iCs w:val="0"/>
          <w:color w:val="auto"/>
          <w:sz w:val="22"/>
          <w:szCs w:val="22"/>
        </w:rPr>
        <w:t xml:space="preserve">Real-Time DHM workspace with </w:t>
      </w:r>
      <w:r w:rsidR="0078442D" w:rsidRPr="009C00DA">
        <w:rPr>
          <w:i w:val="0"/>
          <w:iCs w:val="0"/>
          <w:color w:val="auto"/>
          <w:sz w:val="22"/>
          <w:szCs w:val="22"/>
        </w:rPr>
        <w:t>compensation</w:t>
      </w:r>
      <w:r w:rsidR="008B56D4" w:rsidRPr="009C00DA">
        <w:rPr>
          <w:i w:val="0"/>
          <w:iCs w:val="0"/>
          <w:color w:val="auto"/>
          <w:sz w:val="22"/>
          <w:szCs w:val="22"/>
        </w:rPr>
        <w:t xml:space="preserve"> controls, recording and tracking options (2), and the hologram/phase reconstruction visualization panels (3).</w:t>
      </w:r>
    </w:p>
    <w:p w14:paraId="5C0D0BF2" w14:textId="3808D68A" w:rsidR="00081C91" w:rsidRPr="009C00DA" w:rsidRDefault="006800DA" w:rsidP="006800DA">
      <w:pPr>
        <w:spacing w:after="0" w:line="240" w:lineRule="auto"/>
        <w:rPr>
          <w:b/>
          <w:bCs/>
          <w:sz w:val="22"/>
          <w:szCs w:val="22"/>
        </w:rPr>
      </w:pPr>
      <w:r>
        <w:rPr>
          <w:b/>
          <w:bCs/>
          <w:sz w:val="22"/>
          <w:szCs w:val="22"/>
        </w:rPr>
        <w:t xml:space="preserve">5.1.1 </w:t>
      </w:r>
      <w:r w:rsidR="00925343" w:rsidRPr="009C00DA">
        <w:rPr>
          <w:b/>
          <w:bCs/>
          <w:sz w:val="22"/>
          <w:szCs w:val="22"/>
        </w:rPr>
        <w:t>Compensation of Holograms from Digital Camera</w:t>
      </w:r>
      <w:r w:rsidR="008F1461" w:rsidRPr="009C00DA">
        <w:rPr>
          <w:b/>
          <w:bCs/>
          <w:sz w:val="22"/>
          <w:szCs w:val="22"/>
        </w:rPr>
        <w:t xml:space="preserve"> </w:t>
      </w:r>
    </w:p>
    <w:p w14:paraId="46185438" w14:textId="3A886397" w:rsidR="00925343" w:rsidRDefault="00925343" w:rsidP="006800DA">
      <w:pPr>
        <w:spacing w:after="0" w:line="240" w:lineRule="auto"/>
        <w:jc w:val="both"/>
        <w:rPr>
          <w:sz w:val="22"/>
          <w:szCs w:val="22"/>
        </w:rPr>
      </w:pPr>
      <w:r w:rsidRPr="00925343">
        <w:rPr>
          <w:sz w:val="22"/>
          <w:szCs w:val="22"/>
        </w:rPr>
        <w:t xml:space="preserve">This option enables the user to perform phase compensation on holograms acquired directly from a digital camera connected to the computer. To initialize the acquisition, click </w:t>
      </w:r>
      <w:r w:rsidRPr="00925343">
        <w:rPr>
          <w:b/>
          <w:bCs/>
          <w:sz w:val="22"/>
          <w:szCs w:val="22"/>
        </w:rPr>
        <w:t>Load &gt; Init Camera</w:t>
      </w:r>
      <w:r w:rsidRPr="00925343">
        <w:rPr>
          <w:sz w:val="22"/>
          <w:szCs w:val="22"/>
        </w:rPr>
        <w:t xml:space="preserve">. The system will automatically detect the available camera and establish the connection for real-time hologram capture. Once the camera is active, the user can input the required reconstruction parameters (e.g., wavelength </w:t>
      </w:r>
      <w:r>
        <w:rPr>
          <w:sz w:val="22"/>
          <w:szCs w:val="22"/>
        </w:rPr>
        <w:t xml:space="preserve">and </w:t>
      </w:r>
      <w:r w:rsidRPr="00925343">
        <w:rPr>
          <w:sz w:val="22"/>
          <w:szCs w:val="22"/>
        </w:rPr>
        <w:t>pixel pitch) and press the Compensate button to initiate phase compensation.</w:t>
      </w:r>
    </w:p>
    <w:p w14:paraId="1F8C1331" w14:textId="77777777" w:rsidR="00925343" w:rsidRPr="00925343" w:rsidRDefault="00925343" w:rsidP="00925343">
      <w:pPr>
        <w:spacing w:after="0" w:line="240" w:lineRule="auto"/>
        <w:ind w:left="720"/>
        <w:jc w:val="both"/>
        <w:rPr>
          <w:sz w:val="22"/>
          <w:szCs w:val="22"/>
        </w:rPr>
      </w:pPr>
    </w:p>
    <w:p w14:paraId="2E63BC57" w14:textId="1D6169AE" w:rsidR="00925343" w:rsidRPr="00925343" w:rsidRDefault="00925343" w:rsidP="006800DA">
      <w:pPr>
        <w:spacing w:after="0" w:line="240" w:lineRule="auto"/>
        <w:jc w:val="both"/>
        <w:rPr>
          <w:sz w:val="22"/>
          <w:szCs w:val="22"/>
        </w:rPr>
      </w:pPr>
      <w:r w:rsidRPr="00925343">
        <w:rPr>
          <w:sz w:val="22"/>
          <w:szCs w:val="22"/>
        </w:rPr>
        <w:t>During this process, the hologram is continuously captured from the live camera feed and processed in real</w:t>
      </w:r>
      <w:r w:rsidR="00841FFF">
        <w:rPr>
          <w:sz w:val="22"/>
          <w:szCs w:val="22"/>
        </w:rPr>
        <w:t>-</w:t>
      </w:r>
      <w:r w:rsidRPr="00925343">
        <w:rPr>
          <w:sz w:val="22"/>
          <w:szCs w:val="22"/>
        </w:rPr>
        <w:t>time, allowing immediate visualization and adjustment of parameters as needed.</w:t>
      </w:r>
    </w:p>
    <w:p w14:paraId="4B75AC40" w14:textId="77777777" w:rsidR="00925343" w:rsidRDefault="00925343" w:rsidP="00925343">
      <w:pPr>
        <w:spacing w:after="0" w:line="240" w:lineRule="auto"/>
        <w:ind w:left="720"/>
        <w:jc w:val="both"/>
        <w:rPr>
          <w:b/>
          <w:bCs/>
          <w:sz w:val="22"/>
          <w:szCs w:val="22"/>
        </w:rPr>
      </w:pPr>
    </w:p>
    <w:p w14:paraId="433D20D5" w14:textId="4A2EF236" w:rsidR="00925343" w:rsidRPr="00925343" w:rsidRDefault="00925343" w:rsidP="006800DA">
      <w:pPr>
        <w:spacing w:after="0" w:line="240" w:lineRule="auto"/>
        <w:jc w:val="both"/>
        <w:rPr>
          <w:sz w:val="22"/>
          <w:szCs w:val="22"/>
        </w:rPr>
      </w:pPr>
      <w:r w:rsidRPr="00925343">
        <w:rPr>
          <w:b/>
          <w:bCs/>
          <w:sz w:val="22"/>
          <w:szCs w:val="22"/>
        </w:rPr>
        <w:t>Note:</w:t>
      </w:r>
      <w:r w:rsidRPr="00925343">
        <w:rPr>
          <w:sz w:val="22"/>
          <w:szCs w:val="22"/>
        </w:rPr>
        <w:t xml:space="preserve"> Ensure that the digital camera drivers are correctly installed on the computer prior to use. Proper installation of the manufacturer’s drivers is necessary for </w:t>
      </w:r>
      <w:proofErr w:type="spellStart"/>
      <w:r w:rsidRPr="00925343">
        <w:rPr>
          <w:b/>
          <w:bCs/>
          <w:sz w:val="22"/>
          <w:szCs w:val="22"/>
        </w:rPr>
        <w:t>HoloB</w:t>
      </w:r>
      <w:r>
        <w:rPr>
          <w:b/>
          <w:bCs/>
          <w:sz w:val="22"/>
          <w:szCs w:val="22"/>
        </w:rPr>
        <w:t>io</w:t>
      </w:r>
      <w:proofErr w:type="spellEnd"/>
      <w:r w:rsidRPr="00925343">
        <w:rPr>
          <w:sz w:val="22"/>
          <w:szCs w:val="22"/>
        </w:rPr>
        <w:t xml:space="preserve"> to recognize the camera and establish a stable connection.</w:t>
      </w:r>
    </w:p>
    <w:p w14:paraId="08E9A560" w14:textId="77777777" w:rsidR="006555D5" w:rsidRPr="006555D5" w:rsidRDefault="006555D5" w:rsidP="006555D5">
      <w:pPr>
        <w:spacing w:after="0" w:line="240" w:lineRule="auto"/>
        <w:ind w:left="720"/>
        <w:rPr>
          <w:b/>
          <w:bCs/>
          <w:sz w:val="22"/>
          <w:szCs w:val="22"/>
        </w:rPr>
      </w:pPr>
    </w:p>
    <w:p w14:paraId="53E7B64A" w14:textId="77777777" w:rsidR="008F1461" w:rsidRPr="008F1461" w:rsidRDefault="008F1461" w:rsidP="008F1461">
      <w:pPr>
        <w:spacing w:after="0" w:line="240" w:lineRule="auto"/>
        <w:ind w:left="720"/>
        <w:rPr>
          <w:b/>
          <w:bCs/>
          <w:sz w:val="22"/>
          <w:szCs w:val="22"/>
        </w:rPr>
      </w:pPr>
    </w:p>
    <w:p w14:paraId="6B4AC44E" w14:textId="5AAA4B85" w:rsidR="008F1461" w:rsidRPr="009C00DA" w:rsidRDefault="006800DA" w:rsidP="006800DA">
      <w:pPr>
        <w:spacing w:after="0" w:line="240" w:lineRule="auto"/>
        <w:rPr>
          <w:b/>
          <w:bCs/>
          <w:sz w:val="22"/>
          <w:szCs w:val="22"/>
        </w:rPr>
      </w:pPr>
      <w:r>
        <w:rPr>
          <w:b/>
          <w:bCs/>
          <w:sz w:val="22"/>
          <w:szCs w:val="22"/>
        </w:rPr>
        <w:t xml:space="preserve">5.1.2 </w:t>
      </w:r>
      <w:r w:rsidR="006555D5" w:rsidRPr="009C00DA">
        <w:rPr>
          <w:b/>
          <w:bCs/>
          <w:sz w:val="22"/>
          <w:szCs w:val="22"/>
        </w:rPr>
        <w:t xml:space="preserve">Compensation </w:t>
      </w:r>
      <w:r w:rsidR="004F7A5F" w:rsidRPr="009C00DA">
        <w:rPr>
          <w:b/>
          <w:bCs/>
          <w:sz w:val="22"/>
          <w:szCs w:val="22"/>
        </w:rPr>
        <w:t>for</w:t>
      </w:r>
      <w:r w:rsidR="006555D5" w:rsidRPr="009C00DA">
        <w:rPr>
          <w:b/>
          <w:bCs/>
          <w:sz w:val="22"/>
          <w:szCs w:val="22"/>
        </w:rPr>
        <w:t xml:space="preserve"> Previously Recorded Holograms</w:t>
      </w:r>
    </w:p>
    <w:p w14:paraId="40932CF6" w14:textId="1B365CCD" w:rsidR="006555D5" w:rsidRDefault="006555D5" w:rsidP="006800DA">
      <w:pPr>
        <w:spacing w:after="0" w:line="240" w:lineRule="auto"/>
        <w:jc w:val="both"/>
        <w:rPr>
          <w:sz w:val="22"/>
          <w:szCs w:val="22"/>
        </w:rPr>
      </w:pPr>
      <w:r w:rsidRPr="006555D5">
        <w:rPr>
          <w:sz w:val="22"/>
          <w:szCs w:val="22"/>
        </w:rPr>
        <w:t xml:space="preserve">This option allows the user to perform phase compensation on holograms acquired previously and stored as video files. To begin, click </w:t>
      </w:r>
      <w:r w:rsidRPr="006555D5">
        <w:rPr>
          <w:b/>
          <w:bCs/>
          <w:sz w:val="22"/>
          <w:szCs w:val="22"/>
        </w:rPr>
        <w:t>Load &gt; Load Video</w:t>
      </w:r>
      <w:r w:rsidRPr="006555D5">
        <w:rPr>
          <w:sz w:val="22"/>
          <w:szCs w:val="22"/>
        </w:rPr>
        <w:t xml:space="preserve">, then select the desired hologram </w:t>
      </w:r>
      <w:r w:rsidRPr="006555D5">
        <w:rPr>
          <w:sz w:val="22"/>
          <w:szCs w:val="22"/>
        </w:rPr>
        <w:lastRenderedPageBreak/>
        <w:t>video from local storage. Once the video is loaded, the user must enter the reconstruction parameters (e.g., wavelength, pixel pitch) and press the Compensate button to start the phase compensation process.</w:t>
      </w:r>
    </w:p>
    <w:p w14:paraId="11F45A1D" w14:textId="77777777" w:rsidR="006555D5" w:rsidRPr="006555D5" w:rsidRDefault="006555D5" w:rsidP="006555D5">
      <w:pPr>
        <w:spacing w:after="0" w:line="240" w:lineRule="auto"/>
        <w:ind w:left="720"/>
        <w:jc w:val="both"/>
        <w:rPr>
          <w:sz w:val="22"/>
          <w:szCs w:val="22"/>
        </w:rPr>
      </w:pPr>
    </w:p>
    <w:p w14:paraId="6930A950" w14:textId="77777777" w:rsidR="006555D5" w:rsidRPr="006555D5" w:rsidRDefault="006555D5" w:rsidP="006800DA">
      <w:pPr>
        <w:spacing w:after="0" w:line="240" w:lineRule="auto"/>
        <w:jc w:val="both"/>
        <w:rPr>
          <w:sz w:val="22"/>
          <w:szCs w:val="22"/>
        </w:rPr>
      </w:pPr>
      <w:r w:rsidRPr="006555D5">
        <w:rPr>
          <w:sz w:val="22"/>
          <w:szCs w:val="22"/>
        </w:rPr>
        <w:t>When working with recorded holograms, the system provides several playback options that can be useful before initiating the compensation:</w:t>
      </w:r>
    </w:p>
    <w:p w14:paraId="752CC797" w14:textId="77777777" w:rsidR="006555D5" w:rsidRPr="006555D5" w:rsidRDefault="006555D5" w:rsidP="006555D5">
      <w:pPr>
        <w:numPr>
          <w:ilvl w:val="0"/>
          <w:numId w:val="62"/>
        </w:numPr>
        <w:spacing w:after="0" w:line="240" w:lineRule="auto"/>
        <w:jc w:val="both"/>
        <w:rPr>
          <w:sz w:val="22"/>
          <w:szCs w:val="22"/>
        </w:rPr>
      </w:pPr>
      <w:r w:rsidRPr="006555D5">
        <w:rPr>
          <w:b/>
          <w:bCs/>
          <w:sz w:val="22"/>
          <w:szCs w:val="22"/>
        </w:rPr>
        <w:t>Play:</w:t>
      </w:r>
      <w:r w:rsidRPr="006555D5">
        <w:rPr>
          <w:sz w:val="22"/>
          <w:szCs w:val="22"/>
        </w:rPr>
        <w:t xml:space="preserve"> Starts video playback without applying any compensation. This is useful for previewing the content and identifying the region or frame of interest.</w:t>
      </w:r>
    </w:p>
    <w:p w14:paraId="51F1D521" w14:textId="77777777" w:rsidR="006555D5" w:rsidRPr="006555D5" w:rsidRDefault="006555D5" w:rsidP="006555D5">
      <w:pPr>
        <w:numPr>
          <w:ilvl w:val="0"/>
          <w:numId w:val="62"/>
        </w:numPr>
        <w:spacing w:after="0" w:line="240" w:lineRule="auto"/>
        <w:jc w:val="both"/>
        <w:rPr>
          <w:sz w:val="22"/>
          <w:szCs w:val="22"/>
        </w:rPr>
      </w:pPr>
      <w:r w:rsidRPr="006555D5">
        <w:rPr>
          <w:b/>
          <w:bCs/>
          <w:sz w:val="22"/>
          <w:szCs w:val="22"/>
        </w:rPr>
        <w:t>Pause:</w:t>
      </w:r>
      <w:r w:rsidRPr="006555D5">
        <w:rPr>
          <w:sz w:val="22"/>
          <w:szCs w:val="22"/>
        </w:rPr>
        <w:t xml:space="preserve"> Temporarily halts playback. This feature enables the user to stop at a specific frame and begin compensation from that point.</w:t>
      </w:r>
    </w:p>
    <w:p w14:paraId="458A34C5" w14:textId="77777777" w:rsidR="006555D5" w:rsidRPr="006555D5" w:rsidRDefault="006555D5" w:rsidP="006555D5">
      <w:pPr>
        <w:numPr>
          <w:ilvl w:val="0"/>
          <w:numId w:val="62"/>
        </w:numPr>
        <w:spacing w:after="0" w:line="240" w:lineRule="auto"/>
        <w:jc w:val="both"/>
        <w:rPr>
          <w:sz w:val="22"/>
          <w:szCs w:val="22"/>
        </w:rPr>
      </w:pPr>
      <w:r w:rsidRPr="006555D5">
        <w:rPr>
          <w:b/>
          <w:bCs/>
          <w:sz w:val="22"/>
          <w:szCs w:val="22"/>
        </w:rPr>
        <w:t xml:space="preserve">Stop: </w:t>
      </w:r>
      <w:r w:rsidRPr="006555D5">
        <w:rPr>
          <w:sz w:val="22"/>
          <w:szCs w:val="22"/>
        </w:rPr>
        <w:t>Completely terminates the playback. If the Stop button is pressed, the video must be reloaded before compensation can be applied.</w:t>
      </w:r>
    </w:p>
    <w:p w14:paraId="3A17516F" w14:textId="77777777" w:rsidR="006555D5" w:rsidRDefault="006555D5" w:rsidP="006555D5">
      <w:pPr>
        <w:spacing w:after="0" w:line="240" w:lineRule="auto"/>
        <w:ind w:left="720"/>
        <w:jc w:val="both"/>
        <w:rPr>
          <w:sz w:val="22"/>
          <w:szCs w:val="22"/>
        </w:rPr>
      </w:pPr>
    </w:p>
    <w:p w14:paraId="1FE88FE9" w14:textId="77777777" w:rsidR="006555D5" w:rsidRPr="006555D5" w:rsidRDefault="006555D5" w:rsidP="006555D5">
      <w:pPr>
        <w:spacing w:after="0" w:line="240" w:lineRule="auto"/>
        <w:ind w:left="720"/>
        <w:rPr>
          <w:b/>
          <w:bCs/>
          <w:sz w:val="22"/>
          <w:szCs w:val="22"/>
        </w:rPr>
      </w:pPr>
    </w:p>
    <w:p w14:paraId="0827B3C2" w14:textId="2FD2CACB" w:rsidR="006555D5" w:rsidRPr="009C00DA" w:rsidRDefault="006800DA" w:rsidP="006800DA">
      <w:pPr>
        <w:spacing w:after="0" w:line="240" w:lineRule="auto"/>
        <w:ind w:firstLine="360"/>
        <w:rPr>
          <w:b/>
          <w:bCs/>
          <w:sz w:val="22"/>
          <w:szCs w:val="22"/>
        </w:rPr>
      </w:pPr>
      <w:r>
        <w:rPr>
          <w:b/>
          <w:bCs/>
          <w:sz w:val="22"/>
          <w:szCs w:val="22"/>
        </w:rPr>
        <w:t xml:space="preserve">5.1.2.1 </w:t>
      </w:r>
      <w:r w:rsidR="006555D5" w:rsidRPr="009C00DA">
        <w:rPr>
          <w:b/>
          <w:bCs/>
          <w:sz w:val="22"/>
          <w:szCs w:val="22"/>
        </w:rPr>
        <w:t>Particle Tracking</w:t>
      </w:r>
    </w:p>
    <w:p w14:paraId="2148B34A" w14:textId="367474A9" w:rsidR="009304BE" w:rsidRPr="009304BE" w:rsidRDefault="009304BE" w:rsidP="006800DA">
      <w:pPr>
        <w:spacing w:after="0" w:line="240" w:lineRule="auto"/>
        <w:ind w:left="360"/>
        <w:jc w:val="both"/>
        <w:rPr>
          <w:sz w:val="22"/>
          <w:szCs w:val="22"/>
        </w:rPr>
      </w:pPr>
      <w:r w:rsidRPr="009304BE">
        <w:rPr>
          <w:sz w:val="22"/>
          <w:szCs w:val="22"/>
        </w:rPr>
        <w:t xml:space="preserve">The Particle Tracking module enables the detection and trajectory analysis of particles over time from video sequences. This tool can be applied to videos of reconstructed Phase, Amplitude, or even directly to the original Hologram. To begin, the user must load the desired video by clicking </w:t>
      </w:r>
      <w:r w:rsidRPr="009304BE">
        <w:rPr>
          <w:b/>
          <w:bCs/>
          <w:sz w:val="22"/>
          <w:szCs w:val="22"/>
        </w:rPr>
        <w:t>Load &gt; Load Video</w:t>
      </w:r>
      <w:r w:rsidRPr="009304BE">
        <w:rPr>
          <w:sz w:val="22"/>
          <w:szCs w:val="22"/>
        </w:rPr>
        <w:t xml:space="preserve">, complete the required parameters in the </w:t>
      </w:r>
      <w:r w:rsidRPr="009304BE">
        <w:rPr>
          <w:b/>
          <w:bCs/>
          <w:sz w:val="22"/>
          <w:szCs w:val="22"/>
        </w:rPr>
        <w:t>Particle Tracking Panel</w:t>
      </w:r>
      <w:r w:rsidRPr="009304BE">
        <w:rPr>
          <w:sz w:val="22"/>
          <w:szCs w:val="22"/>
        </w:rPr>
        <w:t>, and press Tracking to start the process.</w:t>
      </w:r>
    </w:p>
    <w:p w14:paraId="585B01DE" w14:textId="77777777" w:rsidR="00550D32" w:rsidRDefault="00550D32" w:rsidP="009304BE">
      <w:pPr>
        <w:spacing w:after="0" w:line="240" w:lineRule="auto"/>
        <w:ind w:left="720"/>
        <w:jc w:val="both"/>
        <w:rPr>
          <w:sz w:val="22"/>
          <w:szCs w:val="22"/>
        </w:rPr>
      </w:pPr>
    </w:p>
    <w:p w14:paraId="5A90C854" w14:textId="77777777" w:rsidR="00550D32" w:rsidRDefault="00550D32" w:rsidP="006800DA">
      <w:pPr>
        <w:spacing w:after="0" w:line="240" w:lineRule="auto"/>
        <w:ind w:left="360"/>
        <w:jc w:val="both"/>
        <w:rPr>
          <w:sz w:val="22"/>
          <w:szCs w:val="22"/>
        </w:rPr>
      </w:pPr>
      <w:r w:rsidRPr="00550D32">
        <w:rPr>
          <w:sz w:val="22"/>
          <w:szCs w:val="22"/>
        </w:rPr>
        <w:t xml:space="preserve">The </w:t>
      </w:r>
      <w:r w:rsidRPr="00550D32">
        <w:rPr>
          <w:b/>
          <w:bCs/>
          <w:sz w:val="22"/>
          <w:szCs w:val="22"/>
        </w:rPr>
        <w:t>Particle Tracking</w:t>
      </w:r>
      <w:r w:rsidRPr="00550D32">
        <w:rPr>
          <w:sz w:val="22"/>
          <w:szCs w:val="22"/>
        </w:rPr>
        <w:t xml:space="preserve"> tool combines filtering options, size constraints, and Kalman filter parameters to ensure accurate trajectory estimation.</w:t>
      </w:r>
    </w:p>
    <w:p w14:paraId="64785B81" w14:textId="77777777" w:rsidR="00550D32" w:rsidRDefault="00550D32" w:rsidP="006800DA">
      <w:pPr>
        <w:pStyle w:val="Prrafodelista"/>
        <w:numPr>
          <w:ilvl w:val="0"/>
          <w:numId w:val="71"/>
        </w:numPr>
        <w:tabs>
          <w:tab w:val="num" w:pos="360"/>
        </w:tabs>
        <w:spacing w:after="0" w:line="240" w:lineRule="auto"/>
        <w:ind w:left="720"/>
        <w:jc w:val="both"/>
        <w:rPr>
          <w:sz w:val="22"/>
          <w:szCs w:val="22"/>
        </w:rPr>
      </w:pPr>
      <w:r w:rsidRPr="00550D32">
        <w:rPr>
          <w:b/>
          <w:bCs/>
          <w:sz w:val="22"/>
          <w:szCs w:val="22"/>
        </w:rPr>
        <w:t>Filter Method:</w:t>
      </w:r>
      <w:r w:rsidRPr="00550D32">
        <w:rPr>
          <w:sz w:val="22"/>
          <w:szCs w:val="22"/>
        </w:rPr>
        <w:t xml:space="preserve"> Provides two options to reduce background noise (speckle).</w:t>
      </w:r>
    </w:p>
    <w:p w14:paraId="3004ECF9" w14:textId="05DD8BFA" w:rsidR="00550D32" w:rsidRPr="00550D32" w:rsidRDefault="00550D32" w:rsidP="006800DA">
      <w:pPr>
        <w:pStyle w:val="Prrafodelista"/>
        <w:numPr>
          <w:ilvl w:val="0"/>
          <w:numId w:val="75"/>
        </w:numPr>
        <w:spacing w:after="0" w:line="240" w:lineRule="auto"/>
        <w:ind w:left="1440"/>
        <w:jc w:val="both"/>
        <w:rPr>
          <w:sz w:val="22"/>
          <w:szCs w:val="22"/>
        </w:rPr>
      </w:pPr>
      <w:r w:rsidRPr="00550D32">
        <w:rPr>
          <w:b/>
          <w:bCs/>
          <w:sz w:val="22"/>
          <w:szCs w:val="22"/>
        </w:rPr>
        <w:t>Gaussian Filter:</w:t>
      </w:r>
      <w:r w:rsidRPr="00550D32">
        <w:rPr>
          <w:sz w:val="22"/>
          <w:szCs w:val="22"/>
        </w:rPr>
        <w:t xml:space="preserve"> Reduces high-frequency noise and softens </w:t>
      </w:r>
      <w:proofErr w:type="gramStart"/>
      <w:r w:rsidRPr="00550D32">
        <w:rPr>
          <w:sz w:val="22"/>
          <w:szCs w:val="22"/>
        </w:rPr>
        <w:t>edges</w:t>
      </w:r>
      <w:r w:rsidR="00841FFF">
        <w:rPr>
          <w:sz w:val="22"/>
          <w:szCs w:val="22"/>
        </w:rPr>
        <w:t>,</w:t>
      </w:r>
      <w:r w:rsidRPr="00550D32">
        <w:rPr>
          <w:sz w:val="22"/>
          <w:szCs w:val="22"/>
        </w:rPr>
        <w:t xml:space="preserve"> but</w:t>
      </w:r>
      <w:proofErr w:type="gramEnd"/>
      <w:r w:rsidRPr="00550D32">
        <w:rPr>
          <w:sz w:val="22"/>
          <w:szCs w:val="22"/>
        </w:rPr>
        <w:t xml:space="preserve"> may blur contours.</w:t>
      </w:r>
    </w:p>
    <w:p w14:paraId="40136FFD" w14:textId="77777777" w:rsidR="00550D32" w:rsidRDefault="00550D32" w:rsidP="006800DA">
      <w:pPr>
        <w:numPr>
          <w:ilvl w:val="1"/>
          <w:numId w:val="71"/>
        </w:numPr>
        <w:tabs>
          <w:tab w:val="num" w:pos="1080"/>
        </w:tabs>
        <w:spacing w:after="0" w:line="240" w:lineRule="auto"/>
        <w:ind w:left="1440"/>
        <w:jc w:val="both"/>
        <w:rPr>
          <w:sz w:val="22"/>
          <w:szCs w:val="22"/>
        </w:rPr>
      </w:pPr>
      <w:r w:rsidRPr="00550D32">
        <w:rPr>
          <w:b/>
          <w:bCs/>
          <w:sz w:val="22"/>
          <w:szCs w:val="22"/>
        </w:rPr>
        <w:t>Bilateral Filter:</w:t>
      </w:r>
      <w:r w:rsidRPr="00550D32">
        <w:rPr>
          <w:sz w:val="22"/>
          <w:szCs w:val="22"/>
        </w:rPr>
        <w:t xml:space="preserve"> Smooths noise while preserving sharp edges; more computationally expensive but better suited for samples with fine details.</w:t>
      </w:r>
    </w:p>
    <w:p w14:paraId="32B72105" w14:textId="77777777" w:rsidR="004477D1" w:rsidRDefault="00550D32" w:rsidP="006800DA">
      <w:pPr>
        <w:numPr>
          <w:ilvl w:val="0"/>
          <w:numId w:val="71"/>
        </w:numPr>
        <w:tabs>
          <w:tab w:val="num" w:pos="360"/>
        </w:tabs>
        <w:spacing w:after="0" w:line="240" w:lineRule="auto"/>
        <w:ind w:left="720"/>
        <w:jc w:val="both"/>
        <w:rPr>
          <w:sz w:val="22"/>
          <w:szCs w:val="22"/>
        </w:rPr>
      </w:pPr>
      <w:r w:rsidRPr="00550D32">
        <w:rPr>
          <w:b/>
          <w:bCs/>
          <w:sz w:val="22"/>
          <w:szCs w:val="22"/>
        </w:rPr>
        <w:t>Color Filtering:</w:t>
      </w:r>
      <w:r w:rsidRPr="00550D32">
        <w:rPr>
          <w:sz w:val="22"/>
          <w:szCs w:val="22"/>
        </w:rPr>
        <w:t xml:space="preserve"> </w:t>
      </w:r>
      <w:r w:rsidR="004477D1" w:rsidRPr="004477D1">
        <w:rPr>
          <w:sz w:val="22"/>
          <w:szCs w:val="22"/>
        </w:rPr>
        <w:t xml:space="preserve">When enabled, the user must specify the polarity of the objects relative to the background by setting the </w:t>
      </w:r>
      <w:r w:rsidR="004477D1" w:rsidRPr="004477D1">
        <w:rPr>
          <w:b/>
          <w:bCs/>
          <w:sz w:val="22"/>
          <w:szCs w:val="22"/>
        </w:rPr>
        <w:t>Blob Color</w:t>
      </w:r>
      <w:r w:rsidR="004477D1" w:rsidRPr="004477D1">
        <w:rPr>
          <w:sz w:val="22"/>
          <w:szCs w:val="22"/>
        </w:rPr>
        <w:t xml:space="preserve">. Use </w:t>
      </w:r>
      <w:r w:rsidR="004477D1" w:rsidRPr="004477D1">
        <w:rPr>
          <w:b/>
          <w:bCs/>
          <w:sz w:val="22"/>
          <w:szCs w:val="22"/>
        </w:rPr>
        <w:t>0</w:t>
      </w:r>
      <w:r w:rsidR="004477D1" w:rsidRPr="004477D1">
        <w:rPr>
          <w:sz w:val="22"/>
          <w:szCs w:val="22"/>
        </w:rPr>
        <w:t xml:space="preserve"> if the background is light and the particles are dark, or </w:t>
      </w:r>
      <w:r w:rsidR="004477D1" w:rsidRPr="004477D1">
        <w:rPr>
          <w:b/>
          <w:bCs/>
          <w:sz w:val="22"/>
          <w:szCs w:val="22"/>
        </w:rPr>
        <w:t>255</w:t>
      </w:r>
      <w:r w:rsidR="004477D1" w:rsidRPr="004477D1">
        <w:rPr>
          <w:sz w:val="22"/>
          <w:szCs w:val="22"/>
        </w:rPr>
        <w:t xml:space="preserve"> if the background is dark and the particles are light.</w:t>
      </w:r>
    </w:p>
    <w:p w14:paraId="11F18ABD" w14:textId="77777777" w:rsidR="00550D32" w:rsidRDefault="00550D32" w:rsidP="006800DA">
      <w:pPr>
        <w:numPr>
          <w:ilvl w:val="0"/>
          <w:numId w:val="72"/>
        </w:numPr>
        <w:tabs>
          <w:tab w:val="num" w:pos="0"/>
        </w:tabs>
        <w:spacing w:after="0" w:line="240" w:lineRule="auto"/>
        <w:ind w:left="720"/>
        <w:jc w:val="both"/>
        <w:rPr>
          <w:sz w:val="22"/>
          <w:szCs w:val="22"/>
        </w:rPr>
      </w:pPr>
      <w:r w:rsidRPr="00550D32">
        <w:rPr>
          <w:b/>
          <w:bCs/>
          <w:sz w:val="22"/>
          <w:szCs w:val="22"/>
        </w:rPr>
        <w:t>Min Area / Max Area:</w:t>
      </w:r>
      <w:r w:rsidRPr="00550D32">
        <w:rPr>
          <w:sz w:val="22"/>
          <w:szCs w:val="22"/>
        </w:rPr>
        <w:t xml:space="preserve"> Define the size range (in pixels) for valid particles. Only objects within this range will be detected and tracked.</w:t>
      </w:r>
    </w:p>
    <w:p w14:paraId="3E1228E3" w14:textId="77777777" w:rsidR="00550D32" w:rsidRDefault="00550D32" w:rsidP="006800DA">
      <w:pPr>
        <w:numPr>
          <w:ilvl w:val="0"/>
          <w:numId w:val="72"/>
        </w:numPr>
        <w:tabs>
          <w:tab w:val="num" w:pos="0"/>
        </w:tabs>
        <w:spacing w:after="0" w:line="240" w:lineRule="auto"/>
        <w:ind w:left="720"/>
        <w:jc w:val="both"/>
        <w:rPr>
          <w:sz w:val="22"/>
          <w:szCs w:val="22"/>
        </w:rPr>
      </w:pPr>
      <w:r w:rsidRPr="00550D32">
        <w:rPr>
          <w:b/>
          <w:bCs/>
          <w:sz w:val="22"/>
          <w:szCs w:val="22"/>
        </w:rPr>
        <w:t>Kalman Filter Parameters:</w:t>
      </w:r>
      <w:r w:rsidRPr="00550D32">
        <w:rPr>
          <w:sz w:val="22"/>
          <w:szCs w:val="22"/>
        </w:rPr>
        <w:t xml:space="preserve"> Control the behavior of the tracking algorithm by modeling system and measurement uncertainties.</w:t>
      </w:r>
    </w:p>
    <w:p w14:paraId="08E3C6A0" w14:textId="77777777" w:rsidR="004477D1" w:rsidRDefault="00550D32" w:rsidP="006800DA">
      <w:pPr>
        <w:pStyle w:val="Prrafodelista"/>
        <w:numPr>
          <w:ilvl w:val="0"/>
          <w:numId w:val="75"/>
        </w:numPr>
        <w:spacing w:after="0" w:line="240" w:lineRule="auto"/>
        <w:ind w:left="1440"/>
        <w:jc w:val="both"/>
        <w:rPr>
          <w:sz w:val="22"/>
          <w:szCs w:val="22"/>
        </w:rPr>
      </w:pPr>
      <w:r w:rsidRPr="004477D1">
        <w:rPr>
          <w:b/>
          <w:bCs/>
          <w:sz w:val="22"/>
          <w:szCs w:val="22"/>
        </w:rPr>
        <w:t>P (State Covariance):</w:t>
      </w:r>
      <w:r w:rsidRPr="004477D1">
        <w:rPr>
          <w:sz w:val="22"/>
          <w:szCs w:val="22"/>
        </w:rPr>
        <w:t xml:space="preserve"> Initial uncertainty in particle positions. High values make the filter adapt quickly to new measurements; low values make it trust the initial state.</w:t>
      </w:r>
    </w:p>
    <w:p w14:paraId="04FFEABA" w14:textId="77777777" w:rsidR="004477D1" w:rsidRDefault="00550D32" w:rsidP="006800DA">
      <w:pPr>
        <w:pStyle w:val="Prrafodelista"/>
        <w:numPr>
          <w:ilvl w:val="0"/>
          <w:numId w:val="75"/>
        </w:numPr>
        <w:spacing w:after="0" w:line="240" w:lineRule="auto"/>
        <w:ind w:left="1440"/>
        <w:jc w:val="both"/>
        <w:rPr>
          <w:sz w:val="22"/>
          <w:szCs w:val="22"/>
        </w:rPr>
      </w:pPr>
      <w:r w:rsidRPr="004477D1">
        <w:rPr>
          <w:b/>
          <w:bCs/>
          <w:sz w:val="22"/>
          <w:szCs w:val="22"/>
        </w:rPr>
        <w:t>Q (Process Noise):</w:t>
      </w:r>
      <w:r w:rsidRPr="004477D1">
        <w:rPr>
          <w:sz w:val="22"/>
          <w:szCs w:val="22"/>
        </w:rPr>
        <w:t xml:space="preserve"> Models irregularities in particle motion. High values allow adaptation to rapid or erratic movement; low values assume smooth trajectories.</w:t>
      </w:r>
    </w:p>
    <w:p w14:paraId="101DDF17" w14:textId="1B7224F1" w:rsidR="00550D32" w:rsidRPr="004477D1" w:rsidRDefault="00550D32" w:rsidP="006800DA">
      <w:pPr>
        <w:pStyle w:val="Prrafodelista"/>
        <w:numPr>
          <w:ilvl w:val="0"/>
          <w:numId w:val="75"/>
        </w:numPr>
        <w:spacing w:after="0" w:line="240" w:lineRule="auto"/>
        <w:ind w:left="1440"/>
        <w:jc w:val="both"/>
        <w:rPr>
          <w:sz w:val="22"/>
          <w:szCs w:val="22"/>
        </w:rPr>
      </w:pPr>
      <w:r w:rsidRPr="004477D1">
        <w:rPr>
          <w:b/>
          <w:bCs/>
          <w:sz w:val="22"/>
          <w:szCs w:val="22"/>
        </w:rPr>
        <w:t>R (Measurement Noise):</w:t>
      </w:r>
      <w:r w:rsidRPr="004477D1">
        <w:rPr>
          <w:sz w:val="22"/>
          <w:szCs w:val="22"/>
        </w:rPr>
        <w:t xml:space="preserve"> Represents detection uncertainty. High values make the filter rely more on predictions; low values make it follow measurements closely.</w:t>
      </w:r>
    </w:p>
    <w:p w14:paraId="47CB3C2E" w14:textId="1DDBB0E4" w:rsidR="00550D32" w:rsidRPr="00550D32" w:rsidRDefault="00550D32" w:rsidP="006800DA">
      <w:pPr>
        <w:numPr>
          <w:ilvl w:val="0"/>
          <w:numId w:val="73"/>
        </w:numPr>
        <w:tabs>
          <w:tab w:val="num" w:pos="720"/>
        </w:tabs>
        <w:spacing w:after="0" w:line="240" w:lineRule="auto"/>
        <w:ind w:left="720"/>
        <w:jc w:val="both"/>
        <w:rPr>
          <w:sz w:val="22"/>
          <w:szCs w:val="22"/>
        </w:rPr>
      </w:pPr>
      <w:r w:rsidRPr="00550D32">
        <w:rPr>
          <w:b/>
          <w:bCs/>
          <w:sz w:val="22"/>
          <w:szCs w:val="22"/>
        </w:rPr>
        <w:t>World Coordinates:</w:t>
      </w:r>
      <w:r w:rsidRPr="00550D32">
        <w:rPr>
          <w:sz w:val="22"/>
          <w:szCs w:val="22"/>
        </w:rPr>
        <w:t xml:space="preserve"> If enabled, particle positions are reported in real-world units instead of pixels.</w:t>
      </w:r>
    </w:p>
    <w:p w14:paraId="5AD07E69" w14:textId="77777777" w:rsidR="00550D32" w:rsidRPr="00550D32" w:rsidRDefault="00550D32" w:rsidP="006800DA">
      <w:pPr>
        <w:numPr>
          <w:ilvl w:val="0"/>
          <w:numId w:val="74"/>
        </w:numPr>
        <w:tabs>
          <w:tab w:val="clear" w:pos="720"/>
          <w:tab w:val="num" w:pos="360"/>
        </w:tabs>
        <w:spacing w:after="0" w:line="240" w:lineRule="auto"/>
        <w:jc w:val="both"/>
        <w:rPr>
          <w:sz w:val="22"/>
          <w:szCs w:val="22"/>
        </w:rPr>
      </w:pPr>
      <w:r w:rsidRPr="00550D32">
        <w:rPr>
          <w:b/>
          <w:bCs/>
          <w:sz w:val="22"/>
          <w:szCs w:val="22"/>
        </w:rPr>
        <w:t>Magnification (M):</w:t>
      </w:r>
      <w:r w:rsidRPr="00550D32">
        <w:rPr>
          <w:sz w:val="22"/>
          <w:szCs w:val="22"/>
        </w:rPr>
        <w:t xml:space="preserve"> Defines the optical magnification used during acquisition (e.g., 40x).</w:t>
      </w:r>
    </w:p>
    <w:p w14:paraId="38A6C9CD" w14:textId="77777777" w:rsidR="00550D32" w:rsidRDefault="00550D32" w:rsidP="006800DA">
      <w:pPr>
        <w:spacing w:after="0" w:line="240" w:lineRule="auto"/>
        <w:jc w:val="both"/>
        <w:rPr>
          <w:sz w:val="22"/>
          <w:szCs w:val="22"/>
        </w:rPr>
      </w:pPr>
    </w:p>
    <w:p w14:paraId="37D10430" w14:textId="77777777" w:rsidR="004477D1" w:rsidRPr="00E7138D" w:rsidRDefault="004477D1" w:rsidP="006800DA">
      <w:pPr>
        <w:jc w:val="both"/>
        <w:rPr>
          <w:b/>
          <w:bCs/>
          <w:sz w:val="22"/>
          <w:szCs w:val="22"/>
        </w:rPr>
      </w:pPr>
      <w:r w:rsidRPr="00E7138D">
        <w:rPr>
          <w:b/>
          <w:bCs/>
          <w:sz w:val="22"/>
          <w:szCs w:val="22"/>
        </w:rPr>
        <w:t xml:space="preserve">Practical Recommendation: </w:t>
      </w:r>
    </w:p>
    <w:p w14:paraId="4D6BAA6B" w14:textId="6B04F251" w:rsidR="004477D1" w:rsidRPr="00E7138D" w:rsidRDefault="004477D1" w:rsidP="006800DA">
      <w:pPr>
        <w:pStyle w:val="Prrafodelista"/>
        <w:numPr>
          <w:ilvl w:val="0"/>
          <w:numId w:val="76"/>
        </w:numPr>
        <w:ind w:left="360"/>
        <w:jc w:val="both"/>
        <w:rPr>
          <w:sz w:val="22"/>
          <w:szCs w:val="22"/>
        </w:rPr>
      </w:pPr>
      <w:r w:rsidRPr="00E7138D">
        <w:rPr>
          <w:sz w:val="22"/>
          <w:szCs w:val="22"/>
        </w:rPr>
        <w:t>Use moderately high values (e.g., P = 100 - 400) unless the initial particle positions are known with high certainty.</w:t>
      </w:r>
    </w:p>
    <w:p w14:paraId="3739BFDB" w14:textId="35BF538F" w:rsidR="004477D1" w:rsidRPr="00E7138D" w:rsidRDefault="004477D1" w:rsidP="006800DA">
      <w:pPr>
        <w:pStyle w:val="Prrafodelista"/>
        <w:numPr>
          <w:ilvl w:val="0"/>
          <w:numId w:val="76"/>
        </w:numPr>
        <w:ind w:left="360"/>
        <w:jc w:val="both"/>
        <w:rPr>
          <w:sz w:val="22"/>
          <w:szCs w:val="22"/>
        </w:rPr>
      </w:pPr>
      <w:r w:rsidRPr="00E7138D">
        <w:rPr>
          <w:sz w:val="22"/>
          <w:szCs w:val="22"/>
        </w:rPr>
        <w:t xml:space="preserve">Use </w:t>
      </w:r>
      <w:r w:rsidR="00841FFF">
        <w:rPr>
          <w:sz w:val="22"/>
          <w:szCs w:val="22"/>
        </w:rPr>
        <w:t xml:space="preserve">a </w:t>
      </w:r>
      <w:r w:rsidRPr="00E7138D">
        <w:rPr>
          <w:sz w:val="22"/>
          <w:szCs w:val="22"/>
        </w:rPr>
        <w:t xml:space="preserve">higher Q when tracking particles in turbulent environments or with irregular motion. And use </w:t>
      </w:r>
      <w:r w:rsidR="00841FFF">
        <w:rPr>
          <w:sz w:val="22"/>
          <w:szCs w:val="22"/>
        </w:rPr>
        <w:t xml:space="preserve">a </w:t>
      </w:r>
      <w:r w:rsidRPr="00E7138D">
        <w:rPr>
          <w:sz w:val="22"/>
          <w:szCs w:val="22"/>
        </w:rPr>
        <w:t>lower Q for smooth, predictable trajectories.</w:t>
      </w:r>
    </w:p>
    <w:p w14:paraId="318A1B1A" w14:textId="70C50ADB" w:rsidR="00E42B4B" w:rsidRPr="00E42B4B" w:rsidRDefault="004477D1" w:rsidP="00E42B4B">
      <w:pPr>
        <w:pStyle w:val="Prrafodelista"/>
        <w:numPr>
          <w:ilvl w:val="0"/>
          <w:numId w:val="76"/>
        </w:numPr>
        <w:ind w:left="360"/>
        <w:jc w:val="both"/>
        <w:rPr>
          <w:sz w:val="22"/>
          <w:szCs w:val="22"/>
        </w:rPr>
      </w:pPr>
      <w:r w:rsidRPr="00E7138D">
        <w:rPr>
          <w:sz w:val="22"/>
          <w:szCs w:val="22"/>
        </w:rPr>
        <w:t>Increase R if your detection method sometimes produces false positives or misses frames. And decrease R if detections are precise and stable across frames.</w:t>
      </w:r>
    </w:p>
    <w:p w14:paraId="2C7AB26A" w14:textId="0700F45D" w:rsidR="008B56D4" w:rsidRPr="009C00DA" w:rsidRDefault="008B56D4" w:rsidP="00E42B4B">
      <w:pPr>
        <w:pStyle w:val="Descripcin"/>
        <w:keepNext/>
        <w:rPr>
          <w:sz w:val="22"/>
          <w:szCs w:val="22"/>
        </w:rPr>
      </w:pPr>
      <w:r w:rsidRPr="009C00DA">
        <w:rPr>
          <w:b/>
          <w:bCs/>
          <w:i w:val="0"/>
          <w:iCs w:val="0"/>
          <w:color w:val="auto"/>
          <w:sz w:val="22"/>
          <w:szCs w:val="22"/>
        </w:rPr>
        <w:t xml:space="preserve">Table </w:t>
      </w:r>
      <w:r w:rsidRPr="009C00DA">
        <w:rPr>
          <w:b/>
          <w:bCs/>
          <w:i w:val="0"/>
          <w:iCs w:val="0"/>
          <w:color w:val="auto"/>
          <w:sz w:val="22"/>
          <w:szCs w:val="22"/>
        </w:rPr>
        <w:fldChar w:fldCharType="begin"/>
      </w:r>
      <w:r w:rsidRPr="009C00DA">
        <w:rPr>
          <w:b/>
          <w:bCs/>
          <w:i w:val="0"/>
          <w:iCs w:val="0"/>
          <w:color w:val="auto"/>
          <w:sz w:val="22"/>
          <w:szCs w:val="22"/>
        </w:rPr>
        <w:instrText xml:space="preserve"> SEQ Table \* ARABIC </w:instrText>
      </w:r>
      <w:r w:rsidRPr="009C00DA">
        <w:rPr>
          <w:b/>
          <w:bCs/>
          <w:i w:val="0"/>
          <w:iCs w:val="0"/>
          <w:color w:val="auto"/>
          <w:sz w:val="22"/>
          <w:szCs w:val="22"/>
        </w:rPr>
        <w:fldChar w:fldCharType="separate"/>
      </w:r>
      <w:r w:rsidRPr="009C00DA">
        <w:rPr>
          <w:b/>
          <w:bCs/>
          <w:i w:val="0"/>
          <w:iCs w:val="0"/>
          <w:noProof/>
          <w:color w:val="auto"/>
          <w:sz w:val="22"/>
          <w:szCs w:val="22"/>
        </w:rPr>
        <w:t>1</w:t>
      </w:r>
      <w:r w:rsidRPr="009C00DA">
        <w:rPr>
          <w:b/>
          <w:bCs/>
          <w:i w:val="0"/>
          <w:iCs w:val="0"/>
          <w:color w:val="auto"/>
          <w:sz w:val="22"/>
          <w:szCs w:val="22"/>
        </w:rPr>
        <w:fldChar w:fldCharType="end"/>
      </w:r>
      <w:r w:rsidRPr="009C00DA">
        <w:rPr>
          <w:i w:val="0"/>
          <w:iCs w:val="0"/>
          <w:color w:val="auto"/>
          <w:sz w:val="22"/>
          <w:szCs w:val="22"/>
        </w:rPr>
        <w:t xml:space="preserve">. </w:t>
      </w:r>
      <w:r w:rsidR="00E42B4B" w:rsidRPr="00E42B4B">
        <w:rPr>
          <w:i w:val="0"/>
          <w:iCs w:val="0"/>
          <w:color w:val="auto"/>
          <w:sz w:val="22"/>
          <w:szCs w:val="22"/>
        </w:rPr>
        <w:t xml:space="preserve">Kalman Filter </w:t>
      </w:r>
      <w:r w:rsidR="00E42B4B">
        <w:rPr>
          <w:i w:val="0"/>
          <w:iCs w:val="0"/>
          <w:color w:val="auto"/>
          <w:sz w:val="22"/>
          <w:szCs w:val="22"/>
        </w:rPr>
        <w:t>p</w:t>
      </w:r>
      <w:r w:rsidR="00E42B4B" w:rsidRPr="00E42B4B">
        <w:rPr>
          <w:i w:val="0"/>
          <w:iCs w:val="0"/>
          <w:color w:val="auto"/>
          <w:sz w:val="22"/>
          <w:szCs w:val="22"/>
        </w:rPr>
        <w:t xml:space="preserve">arameters and </w:t>
      </w:r>
      <w:r w:rsidR="00E42B4B">
        <w:rPr>
          <w:i w:val="0"/>
          <w:iCs w:val="0"/>
          <w:color w:val="auto"/>
          <w:sz w:val="22"/>
          <w:szCs w:val="22"/>
        </w:rPr>
        <w:t>t</w:t>
      </w:r>
      <w:r w:rsidR="00E42B4B" w:rsidRPr="00E42B4B">
        <w:rPr>
          <w:i w:val="0"/>
          <w:iCs w:val="0"/>
          <w:color w:val="auto"/>
          <w:sz w:val="22"/>
          <w:szCs w:val="22"/>
        </w:rPr>
        <w:t xml:space="preserve">heir </w:t>
      </w:r>
      <w:r w:rsidR="00E42B4B">
        <w:rPr>
          <w:i w:val="0"/>
          <w:iCs w:val="0"/>
          <w:color w:val="auto"/>
          <w:sz w:val="22"/>
          <w:szCs w:val="22"/>
        </w:rPr>
        <w:t>r</w:t>
      </w:r>
      <w:r w:rsidR="00E42B4B" w:rsidRPr="00E42B4B">
        <w:rPr>
          <w:i w:val="0"/>
          <w:iCs w:val="0"/>
          <w:color w:val="auto"/>
          <w:sz w:val="22"/>
          <w:szCs w:val="22"/>
        </w:rPr>
        <w:t xml:space="preserve">ecommended </w:t>
      </w:r>
      <w:r w:rsidR="00E42B4B">
        <w:rPr>
          <w:i w:val="0"/>
          <w:iCs w:val="0"/>
          <w:color w:val="auto"/>
          <w:sz w:val="22"/>
          <w:szCs w:val="22"/>
        </w:rPr>
        <w:t>r</w:t>
      </w:r>
      <w:r w:rsidR="00E42B4B" w:rsidRPr="00E42B4B">
        <w:rPr>
          <w:i w:val="0"/>
          <w:iCs w:val="0"/>
          <w:color w:val="auto"/>
          <w:sz w:val="22"/>
          <w:szCs w:val="22"/>
        </w:rPr>
        <w:t>anges</w:t>
      </w:r>
      <w:r w:rsidR="00E42B4B">
        <w:rPr>
          <w:i w:val="0"/>
          <w:iCs w:val="0"/>
          <w:color w:val="auto"/>
          <w:sz w:val="22"/>
          <w:szCs w:val="22"/>
        </w:rPr>
        <w:t>.</w:t>
      </w:r>
    </w:p>
    <w:tbl>
      <w:tblPr>
        <w:tblStyle w:val="Tablaconcuadrcula"/>
        <w:tblW w:w="0" w:type="auto"/>
        <w:tblInd w:w="-116" w:type="dxa"/>
        <w:tblLook w:val="04A0" w:firstRow="1" w:lastRow="0" w:firstColumn="1" w:lastColumn="0" w:noHBand="0" w:noVBand="1"/>
      </w:tblPr>
      <w:tblGrid>
        <w:gridCol w:w="874"/>
        <w:gridCol w:w="1076"/>
        <w:gridCol w:w="999"/>
        <w:gridCol w:w="998"/>
        <w:gridCol w:w="984"/>
        <w:gridCol w:w="1199"/>
        <w:gridCol w:w="873"/>
        <w:gridCol w:w="1068"/>
        <w:gridCol w:w="873"/>
      </w:tblGrid>
      <w:tr w:rsidR="004477D1" w:rsidRPr="001E3C55" w14:paraId="578598F7" w14:textId="77777777" w:rsidTr="006800DA">
        <w:tc>
          <w:tcPr>
            <w:tcW w:w="2711" w:type="dxa"/>
            <w:gridSpan w:val="3"/>
            <w:vAlign w:val="center"/>
          </w:tcPr>
          <w:p w14:paraId="27E1CC85" w14:textId="77777777" w:rsidR="004477D1" w:rsidRPr="004477D1" w:rsidRDefault="004477D1" w:rsidP="00387532">
            <w:pPr>
              <w:jc w:val="center"/>
              <w:rPr>
                <w:rFonts w:ascii="Times New Roman" w:hAnsi="Times New Roman" w:cs="Times New Roman"/>
                <w:b/>
                <w:bCs/>
                <w:sz w:val="22"/>
                <w:szCs w:val="22"/>
              </w:rPr>
            </w:pPr>
            <w:r w:rsidRPr="004477D1">
              <w:rPr>
                <w:rFonts w:ascii="Times New Roman" w:hAnsi="Times New Roman" w:cs="Times New Roman"/>
                <w:b/>
                <w:bCs/>
                <w:sz w:val="22"/>
                <w:szCs w:val="22"/>
              </w:rPr>
              <w:t>P</w:t>
            </w:r>
          </w:p>
        </w:tc>
        <w:tc>
          <w:tcPr>
            <w:tcW w:w="2920" w:type="dxa"/>
            <w:gridSpan w:val="3"/>
            <w:vAlign w:val="center"/>
          </w:tcPr>
          <w:p w14:paraId="1C6FC42A" w14:textId="77777777" w:rsidR="004477D1" w:rsidRPr="004477D1" w:rsidRDefault="004477D1" w:rsidP="00387532">
            <w:pPr>
              <w:jc w:val="center"/>
              <w:rPr>
                <w:rFonts w:ascii="Times New Roman" w:hAnsi="Times New Roman" w:cs="Times New Roman"/>
                <w:b/>
                <w:bCs/>
                <w:sz w:val="22"/>
                <w:szCs w:val="22"/>
              </w:rPr>
            </w:pPr>
            <w:r w:rsidRPr="004477D1">
              <w:rPr>
                <w:rFonts w:ascii="Times New Roman" w:hAnsi="Times New Roman" w:cs="Times New Roman"/>
                <w:b/>
                <w:bCs/>
                <w:sz w:val="22"/>
                <w:szCs w:val="22"/>
              </w:rPr>
              <w:t>Q</w:t>
            </w:r>
          </w:p>
        </w:tc>
        <w:tc>
          <w:tcPr>
            <w:tcW w:w="2593" w:type="dxa"/>
            <w:gridSpan w:val="3"/>
            <w:vAlign w:val="center"/>
          </w:tcPr>
          <w:p w14:paraId="06C53B6E" w14:textId="77777777" w:rsidR="004477D1" w:rsidRPr="004477D1" w:rsidRDefault="004477D1" w:rsidP="00387532">
            <w:pPr>
              <w:jc w:val="center"/>
              <w:rPr>
                <w:rFonts w:ascii="Times New Roman" w:hAnsi="Times New Roman" w:cs="Times New Roman"/>
                <w:b/>
                <w:bCs/>
                <w:sz w:val="22"/>
                <w:szCs w:val="22"/>
              </w:rPr>
            </w:pPr>
            <w:r w:rsidRPr="004477D1">
              <w:rPr>
                <w:rFonts w:ascii="Times New Roman" w:hAnsi="Times New Roman" w:cs="Times New Roman"/>
                <w:b/>
                <w:bCs/>
                <w:sz w:val="22"/>
                <w:szCs w:val="22"/>
              </w:rPr>
              <w:t>R</w:t>
            </w:r>
          </w:p>
        </w:tc>
      </w:tr>
      <w:tr w:rsidR="004477D1" w:rsidRPr="001E3C55" w14:paraId="169E5CE6" w14:textId="77777777" w:rsidTr="006800DA">
        <w:tc>
          <w:tcPr>
            <w:tcW w:w="805" w:type="dxa"/>
            <w:vAlign w:val="center"/>
          </w:tcPr>
          <w:p w14:paraId="3B4A29CD" w14:textId="77777777" w:rsidR="004477D1" w:rsidRPr="00E7138D" w:rsidRDefault="004477D1" w:rsidP="00387532">
            <w:pPr>
              <w:jc w:val="center"/>
              <w:rPr>
                <w:sz w:val="22"/>
                <w:szCs w:val="22"/>
                <w:lang w:val="en-US"/>
              </w:rPr>
            </w:pPr>
            <w:r w:rsidRPr="00E7138D">
              <w:rPr>
                <w:sz w:val="22"/>
                <w:szCs w:val="22"/>
                <w:lang w:val="en-US"/>
              </w:rPr>
              <w:t>1-50</w:t>
            </w:r>
          </w:p>
        </w:tc>
        <w:tc>
          <w:tcPr>
            <w:tcW w:w="987" w:type="dxa"/>
            <w:vAlign w:val="center"/>
          </w:tcPr>
          <w:p w14:paraId="273270CB" w14:textId="77777777" w:rsidR="004477D1" w:rsidRPr="00E7138D" w:rsidRDefault="004477D1" w:rsidP="00387532">
            <w:pPr>
              <w:jc w:val="center"/>
              <w:rPr>
                <w:sz w:val="22"/>
                <w:szCs w:val="22"/>
                <w:lang w:val="en-US"/>
              </w:rPr>
            </w:pPr>
            <w:r w:rsidRPr="00E7138D">
              <w:rPr>
                <w:sz w:val="22"/>
                <w:szCs w:val="22"/>
                <w:lang w:val="en-US"/>
              </w:rPr>
              <w:t>100-400</w:t>
            </w:r>
          </w:p>
        </w:tc>
        <w:tc>
          <w:tcPr>
            <w:tcW w:w="919" w:type="dxa"/>
            <w:vAlign w:val="center"/>
          </w:tcPr>
          <w:p w14:paraId="551DF4FC" w14:textId="77777777" w:rsidR="004477D1" w:rsidRPr="00E7138D" w:rsidRDefault="004477D1" w:rsidP="00387532">
            <w:pPr>
              <w:jc w:val="center"/>
              <w:rPr>
                <w:sz w:val="22"/>
                <w:szCs w:val="22"/>
                <w:lang w:val="en-US"/>
              </w:rPr>
            </w:pPr>
            <w:r w:rsidRPr="00E7138D">
              <w:rPr>
                <w:sz w:val="22"/>
                <w:szCs w:val="22"/>
                <w:lang w:val="en-US"/>
              </w:rPr>
              <w:t>&gt;500</w:t>
            </w:r>
          </w:p>
        </w:tc>
        <w:tc>
          <w:tcPr>
            <w:tcW w:w="917" w:type="dxa"/>
            <w:vAlign w:val="center"/>
          </w:tcPr>
          <w:p w14:paraId="794C4E32" w14:textId="77777777" w:rsidR="004477D1" w:rsidRPr="00E7138D" w:rsidRDefault="004477D1" w:rsidP="00387532">
            <w:pPr>
              <w:jc w:val="center"/>
              <w:rPr>
                <w:sz w:val="22"/>
                <w:szCs w:val="22"/>
                <w:lang w:val="en-US"/>
              </w:rPr>
            </w:pPr>
            <w:r w:rsidRPr="00E7138D">
              <w:rPr>
                <w:sz w:val="22"/>
                <w:szCs w:val="22"/>
                <w:lang w:val="en-US"/>
              </w:rPr>
              <w:t>0.01-1</w:t>
            </w:r>
          </w:p>
        </w:tc>
        <w:tc>
          <w:tcPr>
            <w:tcW w:w="905" w:type="dxa"/>
            <w:vAlign w:val="center"/>
          </w:tcPr>
          <w:p w14:paraId="7F60CE85" w14:textId="77777777" w:rsidR="004477D1" w:rsidRPr="00E7138D" w:rsidRDefault="004477D1" w:rsidP="00387532">
            <w:pPr>
              <w:jc w:val="center"/>
              <w:rPr>
                <w:sz w:val="22"/>
                <w:szCs w:val="22"/>
                <w:lang w:val="en-US"/>
              </w:rPr>
            </w:pPr>
            <w:r w:rsidRPr="00E7138D">
              <w:rPr>
                <w:sz w:val="22"/>
                <w:szCs w:val="22"/>
                <w:lang w:val="en-US"/>
              </w:rPr>
              <w:t>1-10</w:t>
            </w:r>
          </w:p>
        </w:tc>
        <w:tc>
          <w:tcPr>
            <w:tcW w:w="1098" w:type="dxa"/>
            <w:vAlign w:val="center"/>
          </w:tcPr>
          <w:p w14:paraId="3FDFB5FC" w14:textId="77777777" w:rsidR="004477D1" w:rsidRPr="00E7138D" w:rsidRDefault="004477D1" w:rsidP="00387532">
            <w:pPr>
              <w:jc w:val="center"/>
              <w:rPr>
                <w:sz w:val="22"/>
                <w:szCs w:val="22"/>
                <w:lang w:val="en-US"/>
              </w:rPr>
            </w:pPr>
            <w:r w:rsidRPr="00E7138D">
              <w:rPr>
                <w:sz w:val="22"/>
                <w:szCs w:val="22"/>
                <w:lang w:val="en-US"/>
              </w:rPr>
              <w:t>&gt;10</w:t>
            </w:r>
          </w:p>
        </w:tc>
        <w:tc>
          <w:tcPr>
            <w:tcW w:w="806" w:type="dxa"/>
            <w:vAlign w:val="center"/>
          </w:tcPr>
          <w:p w14:paraId="04554D28" w14:textId="77777777" w:rsidR="004477D1" w:rsidRPr="00E7138D" w:rsidRDefault="004477D1" w:rsidP="00387532">
            <w:pPr>
              <w:jc w:val="center"/>
              <w:rPr>
                <w:sz w:val="22"/>
                <w:szCs w:val="22"/>
                <w:lang w:val="en-US"/>
              </w:rPr>
            </w:pPr>
            <w:r w:rsidRPr="00E7138D">
              <w:rPr>
                <w:sz w:val="22"/>
                <w:szCs w:val="22"/>
                <w:lang w:val="en-US"/>
              </w:rPr>
              <w:t>0.1-2</w:t>
            </w:r>
          </w:p>
        </w:tc>
        <w:tc>
          <w:tcPr>
            <w:tcW w:w="981" w:type="dxa"/>
            <w:vAlign w:val="center"/>
          </w:tcPr>
          <w:p w14:paraId="577DAB61" w14:textId="77777777" w:rsidR="004477D1" w:rsidRPr="00E7138D" w:rsidRDefault="004477D1" w:rsidP="00387532">
            <w:pPr>
              <w:jc w:val="center"/>
              <w:rPr>
                <w:sz w:val="22"/>
                <w:szCs w:val="22"/>
                <w:lang w:val="en-US"/>
              </w:rPr>
            </w:pPr>
            <w:r w:rsidRPr="00E7138D">
              <w:rPr>
                <w:sz w:val="22"/>
                <w:szCs w:val="22"/>
                <w:lang w:val="en-US"/>
              </w:rPr>
              <w:t>5-10</w:t>
            </w:r>
          </w:p>
        </w:tc>
        <w:tc>
          <w:tcPr>
            <w:tcW w:w="806" w:type="dxa"/>
            <w:vAlign w:val="center"/>
          </w:tcPr>
          <w:p w14:paraId="0B249CC1" w14:textId="77777777" w:rsidR="004477D1" w:rsidRPr="00E7138D" w:rsidRDefault="004477D1" w:rsidP="00387532">
            <w:pPr>
              <w:jc w:val="center"/>
              <w:rPr>
                <w:sz w:val="22"/>
                <w:szCs w:val="22"/>
                <w:lang w:val="en-US"/>
              </w:rPr>
            </w:pPr>
            <w:r w:rsidRPr="00E7138D">
              <w:rPr>
                <w:sz w:val="22"/>
                <w:szCs w:val="22"/>
                <w:lang w:val="en-US"/>
              </w:rPr>
              <w:t>&gt;20</w:t>
            </w:r>
          </w:p>
        </w:tc>
      </w:tr>
      <w:tr w:rsidR="004477D1" w:rsidRPr="001E3C55" w14:paraId="174DF131" w14:textId="77777777" w:rsidTr="006800DA">
        <w:trPr>
          <w:trHeight w:val="2272"/>
        </w:trPr>
        <w:tc>
          <w:tcPr>
            <w:tcW w:w="805" w:type="dxa"/>
            <w:vAlign w:val="center"/>
          </w:tcPr>
          <w:p w14:paraId="545EB3A7" w14:textId="77777777" w:rsidR="004477D1" w:rsidRPr="00E7138D" w:rsidRDefault="004477D1" w:rsidP="00387532">
            <w:pPr>
              <w:jc w:val="center"/>
              <w:rPr>
                <w:sz w:val="22"/>
                <w:szCs w:val="22"/>
                <w:lang w:val="en-US"/>
              </w:rPr>
            </w:pPr>
            <w:r w:rsidRPr="00E7138D">
              <w:rPr>
                <w:sz w:val="22"/>
                <w:szCs w:val="22"/>
                <w:lang w:val="en-US"/>
              </w:rPr>
              <w:t>Very reliable initial positions and clear detection</w:t>
            </w:r>
          </w:p>
        </w:tc>
        <w:tc>
          <w:tcPr>
            <w:tcW w:w="987" w:type="dxa"/>
            <w:vAlign w:val="center"/>
          </w:tcPr>
          <w:p w14:paraId="501EEE2D" w14:textId="77777777" w:rsidR="004477D1" w:rsidRPr="00E7138D" w:rsidRDefault="004477D1" w:rsidP="00387532">
            <w:pPr>
              <w:jc w:val="center"/>
              <w:rPr>
                <w:sz w:val="22"/>
                <w:szCs w:val="22"/>
                <w:lang w:val="en-US"/>
              </w:rPr>
            </w:pPr>
            <w:r w:rsidRPr="00E7138D">
              <w:rPr>
                <w:sz w:val="22"/>
                <w:szCs w:val="22"/>
                <w:lang w:val="en-US"/>
              </w:rPr>
              <w:t>Moderate unfamiliarity with the initial state</w:t>
            </w:r>
          </w:p>
        </w:tc>
        <w:tc>
          <w:tcPr>
            <w:tcW w:w="919" w:type="dxa"/>
            <w:vAlign w:val="center"/>
          </w:tcPr>
          <w:p w14:paraId="4DA40C63" w14:textId="77777777" w:rsidR="004477D1" w:rsidRPr="00E7138D" w:rsidRDefault="004477D1" w:rsidP="00387532">
            <w:pPr>
              <w:jc w:val="center"/>
              <w:rPr>
                <w:sz w:val="22"/>
                <w:szCs w:val="22"/>
                <w:lang w:val="en-US"/>
              </w:rPr>
            </w:pPr>
            <w:r w:rsidRPr="00E7138D">
              <w:rPr>
                <w:sz w:val="22"/>
                <w:szCs w:val="22"/>
                <w:lang w:val="en-US"/>
              </w:rPr>
              <w:t>High uncertainty in the initial position of the particles</w:t>
            </w:r>
          </w:p>
        </w:tc>
        <w:tc>
          <w:tcPr>
            <w:tcW w:w="917" w:type="dxa"/>
            <w:vAlign w:val="center"/>
          </w:tcPr>
          <w:p w14:paraId="297C1C37" w14:textId="77777777" w:rsidR="004477D1" w:rsidRPr="00E7138D" w:rsidRDefault="004477D1" w:rsidP="00387532">
            <w:pPr>
              <w:jc w:val="center"/>
              <w:rPr>
                <w:sz w:val="22"/>
                <w:szCs w:val="22"/>
                <w:lang w:val="en-US"/>
              </w:rPr>
            </w:pPr>
            <w:r w:rsidRPr="00E7138D">
              <w:rPr>
                <w:sz w:val="22"/>
                <w:szCs w:val="22"/>
                <w:lang w:val="en-US"/>
              </w:rPr>
              <w:t>Very smooth movement, without abrupt changes</w:t>
            </w:r>
          </w:p>
        </w:tc>
        <w:tc>
          <w:tcPr>
            <w:tcW w:w="905" w:type="dxa"/>
            <w:vAlign w:val="center"/>
          </w:tcPr>
          <w:p w14:paraId="19533330" w14:textId="77777777" w:rsidR="004477D1" w:rsidRPr="00E7138D" w:rsidRDefault="004477D1" w:rsidP="00387532">
            <w:pPr>
              <w:jc w:val="center"/>
              <w:rPr>
                <w:sz w:val="22"/>
                <w:szCs w:val="22"/>
                <w:lang w:val="en-US"/>
              </w:rPr>
            </w:pPr>
            <w:r w:rsidRPr="00E7138D">
              <w:rPr>
                <w:sz w:val="22"/>
                <w:szCs w:val="22"/>
                <w:lang w:val="en-US"/>
              </w:rPr>
              <w:t>Moderately erratic movement</w:t>
            </w:r>
          </w:p>
        </w:tc>
        <w:tc>
          <w:tcPr>
            <w:tcW w:w="1098" w:type="dxa"/>
            <w:vAlign w:val="center"/>
          </w:tcPr>
          <w:p w14:paraId="27DF7DAC" w14:textId="77777777" w:rsidR="004477D1" w:rsidRPr="00E7138D" w:rsidRDefault="004477D1" w:rsidP="00387532">
            <w:pPr>
              <w:jc w:val="center"/>
              <w:rPr>
                <w:sz w:val="22"/>
                <w:szCs w:val="22"/>
                <w:lang w:val="en-US"/>
              </w:rPr>
            </w:pPr>
            <w:r w:rsidRPr="00E7138D">
              <w:rPr>
                <w:sz w:val="22"/>
                <w:szCs w:val="22"/>
                <w:lang w:val="en-US"/>
              </w:rPr>
              <w:t>Unpredictable motion or strong accelerations</w:t>
            </w:r>
          </w:p>
        </w:tc>
        <w:tc>
          <w:tcPr>
            <w:tcW w:w="806" w:type="dxa"/>
            <w:vAlign w:val="center"/>
          </w:tcPr>
          <w:p w14:paraId="43E50308" w14:textId="77777777" w:rsidR="004477D1" w:rsidRPr="00E7138D" w:rsidRDefault="004477D1" w:rsidP="00387532">
            <w:pPr>
              <w:jc w:val="center"/>
              <w:rPr>
                <w:sz w:val="22"/>
                <w:szCs w:val="22"/>
                <w:lang w:val="en-US"/>
              </w:rPr>
            </w:pPr>
            <w:r w:rsidRPr="00E7138D">
              <w:rPr>
                <w:sz w:val="22"/>
                <w:szCs w:val="22"/>
                <w:lang w:val="en-US"/>
              </w:rPr>
              <w:t>Highly accurate detection</w:t>
            </w:r>
          </w:p>
        </w:tc>
        <w:tc>
          <w:tcPr>
            <w:tcW w:w="981" w:type="dxa"/>
            <w:vAlign w:val="center"/>
          </w:tcPr>
          <w:p w14:paraId="43B211B0" w14:textId="77777777" w:rsidR="004477D1" w:rsidRPr="00E7138D" w:rsidRDefault="004477D1" w:rsidP="00387532">
            <w:pPr>
              <w:jc w:val="center"/>
              <w:rPr>
                <w:sz w:val="22"/>
                <w:szCs w:val="22"/>
                <w:lang w:val="en-US"/>
              </w:rPr>
            </w:pPr>
            <w:r w:rsidRPr="00E7138D">
              <w:rPr>
                <w:sz w:val="22"/>
                <w:szCs w:val="22"/>
                <w:lang w:val="en-US"/>
              </w:rPr>
              <w:t>Some noise or inconsistent detection</w:t>
            </w:r>
          </w:p>
        </w:tc>
        <w:tc>
          <w:tcPr>
            <w:tcW w:w="806" w:type="dxa"/>
            <w:vAlign w:val="center"/>
          </w:tcPr>
          <w:p w14:paraId="215D673A" w14:textId="77777777" w:rsidR="004477D1" w:rsidRPr="00E7138D" w:rsidRDefault="004477D1" w:rsidP="00387532">
            <w:pPr>
              <w:jc w:val="center"/>
              <w:rPr>
                <w:sz w:val="22"/>
                <w:szCs w:val="22"/>
                <w:lang w:val="en-US"/>
              </w:rPr>
            </w:pPr>
            <w:r w:rsidRPr="00E7138D">
              <w:rPr>
                <w:sz w:val="22"/>
                <w:szCs w:val="22"/>
                <w:lang w:val="en-US"/>
              </w:rPr>
              <w:t>Very unstable detection or frequent false positives</w:t>
            </w:r>
          </w:p>
        </w:tc>
      </w:tr>
    </w:tbl>
    <w:p w14:paraId="08E79487" w14:textId="77777777" w:rsidR="004477D1" w:rsidRDefault="004477D1" w:rsidP="004477D1">
      <w:pPr>
        <w:ind w:left="720"/>
        <w:jc w:val="both"/>
        <w:rPr>
          <w:rFonts w:ascii="Times New Roman" w:hAnsi="Times New Roman" w:cs="Times New Roman"/>
        </w:rPr>
      </w:pPr>
    </w:p>
    <w:p w14:paraId="41506D23" w14:textId="77777777" w:rsidR="00E42B4B" w:rsidRDefault="00E42B4B" w:rsidP="00E42B4B">
      <w:pPr>
        <w:spacing w:after="0" w:line="240" w:lineRule="auto"/>
        <w:jc w:val="both"/>
        <w:rPr>
          <w:sz w:val="22"/>
          <w:szCs w:val="22"/>
        </w:rPr>
      </w:pPr>
    </w:p>
    <w:p w14:paraId="20D0AE03" w14:textId="77777777" w:rsidR="00E42B4B" w:rsidRDefault="00E42B4B" w:rsidP="00E42B4B">
      <w:pPr>
        <w:spacing w:after="0" w:line="240" w:lineRule="auto"/>
        <w:jc w:val="both"/>
        <w:rPr>
          <w:sz w:val="22"/>
          <w:szCs w:val="22"/>
        </w:rPr>
      </w:pPr>
    </w:p>
    <w:p w14:paraId="198AA14A" w14:textId="6A630B29" w:rsidR="00E42B4B" w:rsidRDefault="00E42B4B" w:rsidP="00E42B4B">
      <w:pPr>
        <w:spacing w:after="0" w:line="240" w:lineRule="auto"/>
        <w:ind w:firstLine="720"/>
        <w:jc w:val="both"/>
        <w:rPr>
          <w:b/>
          <w:bCs/>
          <w:sz w:val="22"/>
          <w:szCs w:val="22"/>
        </w:rPr>
      </w:pPr>
      <w:r w:rsidRPr="00E42B4B">
        <w:rPr>
          <w:b/>
          <w:bCs/>
          <w:sz w:val="22"/>
          <w:szCs w:val="22"/>
        </w:rPr>
        <w:t>How to use it?</w:t>
      </w:r>
    </w:p>
    <w:p w14:paraId="0A576748" w14:textId="498338D2" w:rsidR="00E42B4B" w:rsidRDefault="00E42B4B" w:rsidP="00E42B4B">
      <w:pPr>
        <w:spacing w:after="0" w:line="240" w:lineRule="auto"/>
        <w:jc w:val="both"/>
        <w:rPr>
          <w:b/>
          <w:bCs/>
          <w:sz w:val="22"/>
          <w:szCs w:val="22"/>
        </w:rPr>
      </w:pPr>
      <w:r>
        <w:rPr>
          <w:b/>
          <w:bCs/>
          <w:sz w:val="22"/>
          <w:szCs w:val="22"/>
        </w:rPr>
        <w:tab/>
      </w:r>
    </w:p>
    <w:p w14:paraId="57573F0A" w14:textId="5729145B" w:rsidR="00E42B4B" w:rsidRPr="00E42B4B" w:rsidRDefault="00E42B4B" w:rsidP="00E42B4B">
      <w:pPr>
        <w:spacing w:after="0" w:line="240" w:lineRule="auto"/>
        <w:ind w:left="720"/>
        <w:jc w:val="both"/>
        <w:rPr>
          <w:sz w:val="22"/>
          <w:szCs w:val="22"/>
        </w:rPr>
      </w:pPr>
      <w:r w:rsidRPr="00E42B4B">
        <w:rPr>
          <w:sz w:val="22"/>
          <w:szCs w:val="22"/>
        </w:rPr>
        <w:t>Step 1 – Load the video</w:t>
      </w:r>
      <w:r>
        <w:rPr>
          <w:sz w:val="22"/>
          <w:szCs w:val="22"/>
        </w:rPr>
        <w:t xml:space="preserve">: </w:t>
      </w:r>
      <w:r w:rsidRPr="00E42B4B">
        <w:rPr>
          <w:sz w:val="22"/>
          <w:szCs w:val="22"/>
        </w:rPr>
        <w:t xml:space="preserve">In the Main Control Panel, </w:t>
      </w:r>
      <w:r w:rsidRPr="00E42B4B">
        <w:rPr>
          <w:b/>
          <w:bCs/>
          <w:sz w:val="22"/>
          <w:szCs w:val="22"/>
        </w:rPr>
        <w:t>click Load → Load Video</w:t>
      </w:r>
      <w:r w:rsidRPr="00E42B4B">
        <w:rPr>
          <w:sz w:val="22"/>
          <w:szCs w:val="22"/>
        </w:rPr>
        <w:t xml:space="preserve"> and select the hologram, amplitude, or phase reconstruction sequence you wish to analyze. The video will appear in the Visualization Panel.</w:t>
      </w:r>
    </w:p>
    <w:p w14:paraId="5F3810E5" w14:textId="565E837D" w:rsidR="00E42B4B" w:rsidRDefault="00E42B4B" w:rsidP="004F7A5F">
      <w:pPr>
        <w:spacing w:after="0" w:line="240" w:lineRule="auto"/>
        <w:ind w:left="720"/>
        <w:jc w:val="both"/>
        <w:rPr>
          <w:sz w:val="22"/>
          <w:szCs w:val="22"/>
        </w:rPr>
      </w:pPr>
      <w:r w:rsidRPr="00E42B4B">
        <w:rPr>
          <w:sz w:val="22"/>
          <w:szCs w:val="22"/>
        </w:rPr>
        <w:t>Step 2 – Define Particle Tracking parameters</w:t>
      </w:r>
      <w:r w:rsidR="004F7A5F">
        <w:rPr>
          <w:sz w:val="22"/>
          <w:szCs w:val="22"/>
        </w:rPr>
        <w:t xml:space="preserve">: </w:t>
      </w:r>
      <w:r w:rsidRPr="00E42B4B">
        <w:rPr>
          <w:sz w:val="22"/>
          <w:szCs w:val="22"/>
        </w:rPr>
        <w:t>Filter Method</w:t>
      </w:r>
      <w:r w:rsidR="004F7A5F">
        <w:rPr>
          <w:sz w:val="22"/>
          <w:szCs w:val="22"/>
        </w:rPr>
        <w:t>,</w:t>
      </w:r>
      <w:r w:rsidRPr="00E42B4B">
        <w:rPr>
          <w:sz w:val="22"/>
          <w:szCs w:val="22"/>
        </w:rPr>
        <w:t xml:space="preserve"> Color Filtering</w:t>
      </w:r>
      <w:r w:rsidR="004F7A5F">
        <w:rPr>
          <w:sz w:val="22"/>
          <w:szCs w:val="22"/>
        </w:rPr>
        <w:t>,</w:t>
      </w:r>
      <w:r w:rsidRPr="00E42B4B">
        <w:rPr>
          <w:sz w:val="22"/>
          <w:szCs w:val="22"/>
        </w:rPr>
        <w:t xml:space="preserve"> Min Area / Max </w:t>
      </w:r>
      <w:proofErr w:type="gramStart"/>
      <w:r w:rsidRPr="00E42B4B">
        <w:rPr>
          <w:sz w:val="22"/>
          <w:szCs w:val="22"/>
        </w:rPr>
        <w:t>Area</w:t>
      </w:r>
      <w:r w:rsidR="004F7A5F">
        <w:rPr>
          <w:sz w:val="22"/>
          <w:szCs w:val="22"/>
        </w:rPr>
        <w:t xml:space="preserve">, </w:t>
      </w:r>
      <w:r w:rsidRPr="00E42B4B">
        <w:rPr>
          <w:sz w:val="22"/>
          <w:szCs w:val="22"/>
        </w:rPr>
        <w:t xml:space="preserve"> Kalman</w:t>
      </w:r>
      <w:proofErr w:type="gramEnd"/>
      <w:r w:rsidRPr="00E42B4B">
        <w:rPr>
          <w:sz w:val="22"/>
          <w:szCs w:val="22"/>
        </w:rPr>
        <w:t xml:space="preserve"> Filter Parameters: Adjust P, Q, and R according to the expected motion and detection reliability</w:t>
      </w:r>
      <w:r w:rsidR="004F7A5F">
        <w:rPr>
          <w:sz w:val="22"/>
          <w:szCs w:val="22"/>
        </w:rPr>
        <w:t xml:space="preserve">, </w:t>
      </w:r>
      <w:r w:rsidRPr="00E42B4B">
        <w:rPr>
          <w:sz w:val="22"/>
          <w:szCs w:val="22"/>
        </w:rPr>
        <w:t>World Coordinates (optional): Enable if results should be expressed in real-world units.</w:t>
      </w:r>
      <w:r w:rsidR="004F7A5F">
        <w:rPr>
          <w:sz w:val="22"/>
          <w:szCs w:val="22"/>
        </w:rPr>
        <w:t xml:space="preserve"> </w:t>
      </w:r>
      <w:r w:rsidRPr="00E42B4B">
        <w:rPr>
          <w:sz w:val="22"/>
          <w:szCs w:val="22"/>
        </w:rPr>
        <w:t>Magnification (M): Input the optical magnification used during acquisition (e.g., 40x).</w:t>
      </w:r>
    </w:p>
    <w:p w14:paraId="04ED1B1B" w14:textId="20E42903" w:rsidR="00E42B4B" w:rsidRPr="00E42B4B" w:rsidRDefault="00E42B4B" w:rsidP="004F7A5F">
      <w:pPr>
        <w:spacing w:after="0" w:line="240" w:lineRule="auto"/>
        <w:ind w:left="720"/>
        <w:jc w:val="both"/>
        <w:rPr>
          <w:sz w:val="22"/>
          <w:szCs w:val="22"/>
        </w:rPr>
      </w:pPr>
      <w:r w:rsidRPr="00E42B4B">
        <w:rPr>
          <w:sz w:val="22"/>
          <w:szCs w:val="22"/>
        </w:rPr>
        <w:t>Step 3 – Start tracking</w:t>
      </w:r>
      <w:r w:rsidR="004F7A5F">
        <w:rPr>
          <w:sz w:val="22"/>
          <w:szCs w:val="22"/>
        </w:rPr>
        <w:t xml:space="preserve">: </w:t>
      </w:r>
      <w:r w:rsidRPr="00E42B4B">
        <w:rPr>
          <w:sz w:val="22"/>
          <w:szCs w:val="22"/>
        </w:rPr>
        <w:t xml:space="preserve">Click the Tracking button to begin particle detection and trajectory estimation. </w:t>
      </w:r>
    </w:p>
    <w:p w14:paraId="6DF30E74" w14:textId="77777777" w:rsidR="00E42B4B" w:rsidRDefault="00E42B4B" w:rsidP="00E42B4B">
      <w:pPr>
        <w:spacing w:after="0" w:line="240" w:lineRule="auto"/>
        <w:jc w:val="both"/>
        <w:rPr>
          <w:b/>
          <w:bCs/>
          <w:sz w:val="22"/>
          <w:szCs w:val="22"/>
        </w:rPr>
      </w:pPr>
    </w:p>
    <w:p w14:paraId="6CCCB8B2" w14:textId="59D444BD" w:rsidR="00E42B4B" w:rsidRPr="00E42B4B" w:rsidRDefault="004F7A5F" w:rsidP="004F7A5F">
      <w:pPr>
        <w:spacing w:after="0" w:line="240" w:lineRule="auto"/>
        <w:rPr>
          <w:b/>
          <w:bCs/>
          <w:sz w:val="22"/>
          <w:szCs w:val="22"/>
        </w:rPr>
      </w:pPr>
      <w:r w:rsidRPr="00861BB8">
        <w:rPr>
          <w:b/>
          <w:bCs/>
          <w:sz w:val="22"/>
          <w:szCs w:val="22"/>
        </w:rPr>
        <w:t>Practical Example:</w:t>
      </w:r>
      <w:r>
        <w:rPr>
          <w:b/>
          <w:bCs/>
          <w:sz w:val="22"/>
          <w:szCs w:val="22"/>
        </w:rPr>
        <w:t xml:space="preserve"> Tracking of micro-compositos</w:t>
      </w:r>
      <w:r w:rsidRPr="006503CC">
        <w:rPr>
          <w:b/>
          <w:bCs/>
          <w:sz w:val="22"/>
          <w:szCs w:val="22"/>
        </w:rPr>
        <w:t xml:space="preserve"> </w:t>
      </w:r>
    </w:p>
    <w:p w14:paraId="26001DF1" w14:textId="4577A1E5" w:rsidR="00906190" w:rsidRPr="009304BE" w:rsidRDefault="00906190" w:rsidP="00E42B4B">
      <w:pPr>
        <w:spacing w:after="0" w:line="240" w:lineRule="auto"/>
        <w:jc w:val="both"/>
        <w:rPr>
          <w:sz w:val="22"/>
          <w:szCs w:val="22"/>
        </w:rPr>
      </w:pPr>
      <w:r w:rsidRPr="009304BE">
        <w:rPr>
          <w:sz w:val="22"/>
          <w:szCs w:val="22"/>
        </w:rPr>
        <w:t xml:space="preserve">Once the tracking process is initiated, the workflow unfolds as illustrated in </w:t>
      </w:r>
      <w:r w:rsidR="006800DA" w:rsidRPr="00E42B4B">
        <w:rPr>
          <w:b/>
          <w:bCs/>
          <w:sz w:val="22"/>
          <w:szCs w:val="22"/>
        </w:rPr>
        <w:t>F</w:t>
      </w:r>
      <w:r w:rsidR="00E42B4B" w:rsidRPr="00E42B4B">
        <w:rPr>
          <w:b/>
          <w:bCs/>
          <w:sz w:val="22"/>
          <w:szCs w:val="22"/>
        </w:rPr>
        <w:t>i</w:t>
      </w:r>
      <w:r w:rsidR="006800DA" w:rsidRPr="00E42B4B">
        <w:rPr>
          <w:b/>
          <w:bCs/>
          <w:sz w:val="22"/>
          <w:szCs w:val="22"/>
        </w:rPr>
        <w:t>g. 15</w:t>
      </w:r>
      <w:r w:rsidRPr="009304BE">
        <w:rPr>
          <w:sz w:val="22"/>
          <w:szCs w:val="22"/>
        </w:rPr>
        <w:t xml:space="preserve">. Panels (a–d) display successive frames of the video sequence, where individual particles are automatically detected and highlighted with colored markers. As the video progresses, the system identifies the displacement of each particle and links their positions frame by frame. Panel (e) shows the resulting particle trajectories plotted in the spatial domain (X–Y), where each track is assigned a unique color and index number for easy interpretation. Finally, panel </w:t>
      </w:r>
      <w:r w:rsidRPr="009304BE">
        <w:rPr>
          <w:sz w:val="22"/>
          <w:szCs w:val="22"/>
        </w:rPr>
        <w:lastRenderedPageBreak/>
        <w:t>(f) presents the Positions Vector Table, which records the detailed numerical results, including frame number, elapsed time, and the X–Y coordinates of all tracked particles across the video sequence.</w:t>
      </w:r>
    </w:p>
    <w:p w14:paraId="25E28741" w14:textId="77777777" w:rsidR="009304BE" w:rsidRPr="009304BE" w:rsidRDefault="009304BE" w:rsidP="009304BE">
      <w:pPr>
        <w:spacing w:after="0" w:line="240" w:lineRule="auto"/>
        <w:ind w:left="720"/>
        <w:rPr>
          <w:b/>
          <w:bCs/>
          <w:sz w:val="22"/>
          <w:szCs w:val="22"/>
        </w:rPr>
      </w:pPr>
    </w:p>
    <w:p w14:paraId="5236CE2B" w14:textId="3ED0ABEB" w:rsidR="009118E6" w:rsidRDefault="0025266A" w:rsidP="0025266A">
      <w:pPr>
        <w:keepNext/>
        <w:spacing w:after="0" w:line="240" w:lineRule="auto"/>
        <w:jc w:val="center"/>
      </w:pPr>
      <w:r>
        <w:t xml:space="preserve">      </w:t>
      </w:r>
      <w:r w:rsidR="009304BE">
        <w:rPr>
          <w:noProof/>
        </w:rPr>
        <w:drawing>
          <wp:inline distT="0" distB="0" distL="0" distR="0" wp14:anchorId="1B972C14" wp14:editId="570FE47D">
            <wp:extent cx="5366142" cy="3524250"/>
            <wp:effectExtent l="0" t="0" r="6350" b="0"/>
            <wp:docPr id="1073001815" name="Imagen 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1815" name="Imagen 7" descr="Gráfico, Gráfico de dispersión&#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0714" cy="3533820"/>
                    </a:xfrm>
                    <a:prstGeom prst="rect">
                      <a:avLst/>
                    </a:prstGeom>
                    <a:noFill/>
                    <a:ln>
                      <a:noFill/>
                    </a:ln>
                  </pic:spPr>
                </pic:pic>
              </a:graphicData>
            </a:graphic>
          </wp:inline>
        </w:drawing>
      </w:r>
    </w:p>
    <w:p w14:paraId="025F4489" w14:textId="52200B80" w:rsidR="009304BE" w:rsidRPr="0025266A" w:rsidRDefault="009118E6" w:rsidP="006800DA">
      <w:pPr>
        <w:pStyle w:val="Descripcin"/>
        <w:jc w:val="both"/>
        <w:rPr>
          <w:b/>
          <w:bCs/>
          <w:i w:val="0"/>
          <w:iCs w:val="0"/>
          <w:color w:val="auto"/>
          <w:sz w:val="22"/>
          <w:szCs w:val="22"/>
        </w:rPr>
      </w:pPr>
      <w:bookmarkStart w:id="102" w:name="_Ref207376486"/>
      <w:r w:rsidRPr="0025266A">
        <w:rPr>
          <w:b/>
          <w:bCs/>
          <w:i w:val="0"/>
          <w:iCs w:val="0"/>
          <w:color w:val="auto"/>
          <w:sz w:val="22"/>
          <w:szCs w:val="22"/>
        </w:rPr>
        <w:t xml:space="preserve">Fig </w:t>
      </w:r>
      <w:bookmarkEnd w:id="102"/>
      <w:r w:rsidR="006800DA">
        <w:rPr>
          <w:b/>
          <w:bCs/>
          <w:i w:val="0"/>
          <w:iCs w:val="0"/>
          <w:color w:val="auto"/>
          <w:sz w:val="22"/>
          <w:szCs w:val="22"/>
        </w:rPr>
        <w:t>15</w:t>
      </w:r>
      <w:r w:rsidRPr="0025266A">
        <w:rPr>
          <w:b/>
          <w:bCs/>
          <w:i w:val="0"/>
          <w:iCs w:val="0"/>
          <w:color w:val="auto"/>
          <w:sz w:val="22"/>
          <w:szCs w:val="22"/>
        </w:rPr>
        <w:t>.</w:t>
      </w:r>
      <w:r w:rsidRPr="0025266A">
        <w:rPr>
          <w:i w:val="0"/>
          <w:iCs w:val="0"/>
          <w:color w:val="auto"/>
          <w:sz w:val="22"/>
          <w:szCs w:val="22"/>
        </w:rPr>
        <w:t xml:space="preserve"> </w:t>
      </w:r>
      <w:r w:rsidR="008B56D4" w:rsidRPr="0025266A">
        <w:rPr>
          <w:i w:val="0"/>
          <w:iCs w:val="0"/>
          <w:color w:val="auto"/>
          <w:sz w:val="22"/>
          <w:szCs w:val="22"/>
        </w:rPr>
        <w:t xml:space="preserve">Workflow of the particle tracking process in </w:t>
      </w:r>
      <w:proofErr w:type="spellStart"/>
      <w:r w:rsidR="008B56D4" w:rsidRPr="0025266A">
        <w:rPr>
          <w:i w:val="0"/>
          <w:iCs w:val="0"/>
          <w:color w:val="auto"/>
          <w:sz w:val="22"/>
          <w:szCs w:val="22"/>
        </w:rPr>
        <w:t>HoloBio</w:t>
      </w:r>
      <w:proofErr w:type="spellEnd"/>
      <w:r w:rsidR="008B56D4" w:rsidRPr="0025266A">
        <w:rPr>
          <w:i w:val="0"/>
          <w:iCs w:val="0"/>
          <w:color w:val="auto"/>
          <w:sz w:val="22"/>
          <w:szCs w:val="22"/>
        </w:rPr>
        <w:t xml:space="preserve">. </w:t>
      </w:r>
    </w:p>
    <w:p w14:paraId="501F71FF" w14:textId="28D195F7" w:rsidR="00D23D60" w:rsidRDefault="00D23D60" w:rsidP="00D23D60">
      <w:pPr>
        <w:pStyle w:val="Prrafodelista"/>
        <w:spacing w:after="0" w:line="240" w:lineRule="auto"/>
        <w:ind w:left="1440"/>
        <w:rPr>
          <w:b/>
          <w:bCs/>
          <w:sz w:val="22"/>
          <w:szCs w:val="22"/>
        </w:rPr>
      </w:pPr>
    </w:p>
    <w:p w14:paraId="57B5C8E6" w14:textId="77777777" w:rsidR="00BE1337" w:rsidRDefault="00BE1337" w:rsidP="00D23D60">
      <w:pPr>
        <w:pStyle w:val="Prrafodelista"/>
        <w:spacing w:after="0" w:line="240" w:lineRule="auto"/>
        <w:ind w:left="1440"/>
        <w:rPr>
          <w:b/>
          <w:bCs/>
          <w:sz w:val="22"/>
          <w:szCs w:val="22"/>
        </w:rPr>
      </w:pPr>
    </w:p>
    <w:p w14:paraId="07C41AB3" w14:textId="4702EE56" w:rsidR="008F1461" w:rsidRPr="00167D4C" w:rsidRDefault="004F7A5F" w:rsidP="004F7A5F">
      <w:pPr>
        <w:spacing w:after="0" w:line="240" w:lineRule="auto"/>
        <w:rPr>
          <w:b/>
          <w:bCs/>
          <w:sz w:val="22"/>
          <w:szCs w:val="22"/>
        </w:rPr>
      </w:pPr>
      <w:r>
        <w:rPr>
          <w:b/>
          <w:bCs/>
          <w:sz w:val="22"/>
          <w:szCs w:val="22"/>
        </w:rPr>
        <w:t xml:space="preserve">5.1.3 </w:t>
      </w:r>
      <w:r w:rsidR="00D23D60" w:rsidRPr="00167D4C">
        <w:rPr>
          <w:b/>
          <w:bCs/>
          <w:sz w:val="22"/>
          <w:szCs w:val="22"/>
        </w:rPr>
        <w:t>Record Options</w:t>
      </w:r>
    </w:p>
    <w:p w14:paraId="5C225E92" w14:textId="085EC06B" w:rsidR="00AC241C" w:rsidRPr="00AC241C" w:rsidRDefault="00AC241C" w:rsidP="004F7A5F">
      <w:pPr>
        <w:spacing w:after="0" w:line="240" w:lineRule="auto"/>
        <w:jc w:val="both"/>
        <w:rPr>
          <w:sz w:val="22"/>
          <w:szCs w:val="22"/>
        </w:rPr>
      </w:pPr>
      <w:r w:rsidRPr="00AC241C">
        <w:rPr>
          <w:sz w:val="22"/>
          <w:szCs w:val="22"/>
        </w:rPr>
        <w:t>The Record Options panel allows the user to record either holograms acquired from the digital camera or the reconstructed images (Phase or Amplitude). The same recording options are also available when working with previously recorded hologram videos.</w:t>
      </w:r>
      <w:r>
        <w:rPr>
          <w:sz w:val="22"/>
          <w:szCs w:val="22"/>
        </w:rPr>
        <w:t xml:space="preserve"> </w:t>
      </w:r>
      <w:r w:rsidRPr="00AC241C">
        <w:rPr>
          <w:sz w:val="22"/>
          <w:szCs w:val="22"/>
        </w:rPr>
        <w:t>While recording is active, a red “REC” indicator appears on the panel to notify the user that the session is being captured. All recordings are saved in .mp4 format.</w:t>
      </w:r>
    </w:p>
    <w:p w14:paraId="3BEE6F29" w14:textId="77777777" w:rsidR="00AC241C" w:rsidRDefault="00AC241C" w:rsidP="00AC241C">
      <w:pPr>
        <w:spacing w:after="0" w:line="240" w:lineRule="auto"/>
        <w:ind w:left="720"/>
        <w:rPr>
          <w:b/>
          <w:bCs/>
          <w:sz w:val="22"/>
          <w:szCs w:val="22"/>
        </w:rPr>
      </w:pPr>
    </w:p>
    <w:p w14:paraId="2D92DE7B" w14:textId="7B3CFE27" w:rsidR="00AC241C" w:rsidRPr="00AC241C" w:rsidRDefault="00AC241C" w:rsidP="00AC241C">
      <w:pPr>
        <w:spacing w:after="0" w:line="240" w:lineRule="auto"/>
        <w:ind w:left="720"/>
        <w:rPr>
          <w:b/>
          <w:bCs/>
          <w:sz w:val="22"/>
          <w:szCs w:val="22"/>
        </w:rPr>
      </w:pPr>
      <w:r w:rsidRPr="00AC241C">
        <w:rPr>
          <w:b/>
          <w:bCs/>
          <w:sz w:val="22"/>
          <w:szCs w:val="22"/>
        </w:rPr>
        <w:t>How to use it?</w:t>
      </w:r>
    </w:p>
    <w:p w14:paraId="766DED8C" w14:textId="2575025C" w:rsidR="00AC241C" w:rsidRPr="00AC241C" w:rsidRDefault="00AC241C" w:rsidP="00AC241C">
      <w:pPr>
        <w:pStyle w:val="Prrafodelista"/>
        <w:numPr>
          <w:ilvl w:val="0"/>
          <w:numId w:val="64"/>
        </w:numPr>
        <w:spacing w:after="0" w:line="240" w:lineRule="auto"/>
        <w:rPr>
          <w:sz w:val="22"/>
          <w:szCs w:val="22"/>
        </w:rPr>
      </w:pPr>
      <w:r w:rsidRPr="00AC241C">
        <w:rPr>
          <w:sz w:val="22"/>
          <w:szCs w:val="22"/>
        </w:rPr>
        <w:t>Step 1 - From the Record dropdown menu, select what you wish to capture: Hologram, Phase, or Amplitude.</w:t>
      </w:r>
    </w:p>
    <w:p w14:paraId="75A46194" w14:textId="24911BA2" w:rsidR="00AC241C" w:rsidRPr="00AC241C" w:rsidRDefault="00AC241C" w:rsidP="00AC241C">
      <w:pPr>
        <w:pStyle w:val="Prrafodelista"/>
        <w:numPr>
          <w:ilvl w:val="0"/>
          <w:numId w:val="64"/>
        </w:numPr>
        <w:spacing w:after="0" w:line="240" w:lineRule="auto"/>
        <w:rPr>
          <w:sz w:val="22"/>
          <w:szCs w:val="22"/>
        </w:rPr>
      </w:pPr>
      <w:r w:rsidRPr="00AC241C">
        <w:rPr>
          <w:sz w:val="22"/>
          <w:szCs w:val="22"/>
        </w:rPr>
        <w:t>Step 2 - Click Start to begin recording.</w:t>
      </w:r>
      <w:r>
        <w:rPr>
          <w:sz w:val="22"/>
          <w:szCs w:val="22"/>
        </w:rPr>
        <w:t xml:space="preserve"> </w:t>
      </w:r>
      <w:r w:rsidRPr="00AC241C">
        <w:rPr>
          <w:sz w:val="22"/>
          <w:szCs w:val="22"/>
        </w:rPr>
        <w:t>A red REC message will appear to confirm that recording is active.</w:t>
      </w:r>
    </w:p>
    <w:p w14:paraId="3E406187" w14:textId="0D092910" w:rsidR="00AC241C" w:rsidRPr="00AC241C" w:rsidRDefault="00AC241C" w:rsidP="0034355F">
      <w:pPr>
        <w:pStyle w:val="Prrafodelista"/>
        <w:numPr>
          <w:ilvl w:val="0"/>
          <w:numId w:val="64"/>
        </w:numPr>
        <w:spacing w:after="0" w:line="240" w:lineRule="auto"/>
        <w:jc w:val="both"/>
        <w:rPr>
          <w:sz w:val="22"/>
          <w:szCs w:val="22"/>
        </w:rPr>
      </w:pPr>
      <w:r w:rsidRPr="00AC241C">
        <w:rPr>
          <w:sz w:val="22"/>
          <w:szCs w:val="22"/>
        </w:rPr>
        <w:t>S</w:t>
      </w:r>
      <w:r w:rsidR="0034355F">
        <w:rPr>
          <w:sz w:val="22"/>
          <w:szCs w:val="22"/>
        </w:rPr>
        <w:t xml:space="preserve">tep 3 - </w:t>
      </w:r>
      <w:r w:rsidR="0034355F" w:rsidRPr="0034355F">
        <w:rPr>
          <w:sz w:val="22"/>
          <w:szCs w:val="22"/>
        </w:rPr>
        <w:t>Click Stop to end the recording session. The system will prompt you to specify a file name and storage location, after which the video will be automatically saved in MP4 format.</w:t>
      </w:r>
    </w:p>
    <w:p w14:paraId="04CDF79A" w14:textId="77777777" w:rsidR="00523B9D" w:rsidRPr="00AC241C" w:rsidRDefault="00523B9D" w:rsidP="00AC241C">
      <w:pPr>
        <w:spacing w:after="0" w:line="240" w:lineRule="auto"/>
        <w:ind w:left="720"/>
        <w:rPr>
          <w:b/>
          <w:bCs/>
          <w:sz w:val="22"/>
          <w:szCs w:val="22"/>
        </w:rPr>
      </w:pPr>
    </w:p>
    <w:p w14:paraId="25FDA259" w14:textId="77777777" w:rsidR="00523B9D" w:rsidRDefault="00523B9D" w:rsidP="00523B9D">
      <w:pPr>
        <w:pStyle w:val="Prrafodelista"/>
        <w:spacing w:after="0" w:line="240" w:lineRule="auto"/>
        <w:ind w:left="1440"/>
        <w:rPr>
          <w:b/>
          <w:bCs/>
          <w:sz w:val="22"/>
          <w:szCs w:val="22"/>
        </w:rPr>
      </w:pPr>
    </w:p>
    <w:p w14:paraId="57E9D02A" w14:textId="77777777" w:rsidR="004F7A5F" w:rsidRDefault="004F7A5F" w:rsidP="00523B9D">
      <w:pPr>
        <w:pStyle w:val="Prrafodelista"/>
        <w:spacing w:after="0" w:line="240" w:lineRule="auto"/>
        <w:ind w:left="1440"/>
        <w:rPr>
          <w:b/>
          <w:bCs/>
          <w:sz w:val="22"/>
          <w:szCs w:val="22"/>
        </w:rPr>
      </w:pPr>
    </w:p>
    <w:p w14:paraId="0720352B" w14:textId="25734927" w:rsidR="00081C91" w:rsidRPr="004F7A5F" w:rsidRDefault="004F7A5F" w:rsidP="004F7A5F">
      <w:pPr>
        <w:spacing w:after="0" w:line="240" w:lineRule="auto"/>
        <w:rPr>
          <w:b/>
          <w:bCs/>
          <w:sz w:val="22"/>
          <w:szCs w:val="22"/>
        </w:rPr>
      </w:pPr>
      <w:r>
        <w:rPr>
          <w:b/>
          <w:bCs/>
          <w:sz w:val="22"/>
          <w:szCs w:val="22"/>
        </w:rPr>
        <w:t xml:space="preserve">5.2 </w:t>
      </w:r>
      <w:r w:rsidR="00081C91" w:rsidRPr="004F7A5F">
        <w:rPr>
          <w:b/>
          <w:bCs/>
          <w:sz w:val="22"/>
          <w:szCs w:val="22"/>
        </w:rPr>
        <w:t>Real-Time DLHM</w:t>
      </w:r>
    </w:p>
    <w:p w14:paraId="1455C9D5" w14:textId="77777777" w:rsidR="00081C91" w:rsidRPr="00EC119B" w:rsidRDefault="00081C91" w:rsidP="00081C91">
      <w:pPr>
        <w:pStyle w:val="Prrafodelista"/>
        <w:spacing w:after="0" w:line="240" w:lineRule="auto"/>
        <w:rPr>
          <w:b/>
          <w:bCs/>
          <w:sz w:val="22"/>
          <w:szCs w:val="22"/>
        </w:rPr>
      </w:pPr>
    </w:p>
    <w:p w14:paraId="1438E76B" w14:textId="77777777" w:rsidR="008A288B" w:rsidRPr="00EC119B" w:rsidRDefault="008A288B" w:rsidP="00081C91">
      <w:pPr>
        <w:pStyle w:val="Prrafodelista"/>
        <w:spacing w:after="0" w:line="240" w:lineRule="auto"/>
        <w:rPr>
          <w:b/>
          <w:bCs/>
          <w:sz w:val="22"/>
          <w:szCs w:val="22"/>
        </w:rPr>
      </w:pPr>
    </w:p>
    <w:p w14:paraId="76EC9902" w14:textId="77777777" w:rsidR="008A288B" w:rsidRPr="00EC119B" w:rsidRDefault="008A288B" w:rsidP="00081C91">
      <w:pPr>
        <w:pStyle w:val="Prrafodelista"/>
        <w:spacing w:after="0" w:line="240" w:lineRule="auto"/>
        <w:rPr>
          <w:b/>
          <w:bCs/>
          <w:sz w:val="22"/>
          <w:szCs w:val="22"/>
        </w:rPr>
      </w:pPr>
    </w:p>
    <w:p w14:paraId="188E013F" w14:textId="77777777" w:rsidR="008A288B" w:rsidRPr="00EC119B" w:rsidRDefault="008A288B" w:rsidP="00081C91">
      <w:pPr>
        <w:pStyle w:val="Prrafodelista"/>
        <w:spacing w:after="0" w:line="240" w:lineRule="auto"/>
        <w:rPr>
          <w:b/>
          <w:bCs/>
          <w:sz w:val="22"/>
          <w:szCs w:val="22"/>
        </w:rPr>
      </w:pPr>
    </w:p>
    <w:p w14:paraId="1BDE7A40" w14:textId="77777777" w:rsidR="008A288B" w:rsidRPr="00EC119B" w:rsidRDefault="008A288B" w:rsidP="00081C91">
      <w:pPr>
        <w:pStyle w:val="Prrafodelista"/>
        <w:spacing w:after="0" w:line="240" w:lineRule="auto"/>
        <w:rPr>
          <w:b/>
          <w:bCs/>
          <w:sz w:val="22"/>
          <w:szCs w:val="22"/>
        </w:rPr>
      </w:pPr>
    </w:p>
    <w:p w14:paraId="68792330" w14:textId="77777777" w:rsidR="008A288B" w:rsidRPr="00EC119B" w:rsidRDefault="008A288B" w:rsidP="00081C91">
      <w:pPr>
        <w:pStyle w:val="Prrafodelista"/>
        <w:spacing w:after="0" w:line="240" w:lineRule="auto"/>
        <w:rPr>
          <w:b/>
          <w:bCs/>
          <w:sz w:val="22"/>
          <w:szCs w:val="22"/>
        </w:rPr>
      </w:pPr>
    </w:p>
    <w:p w14:paraId="034D31E9" w14:textId="77777777" w:rsidR="008A288B" w:rsidRPr="00EC119B" w:rsidRDefault="008A288B" w:rsidP="00081C91">
      <w:pPr>
        <w:pStyle w:val="Prrafodelista"/>
        <w:spacing w:after="0" w:line="240" w:lineRule="auto"/>
        <w:rPr>
          <w:b/>
          <w:bCs/>
          <w:sz w:val="22"/>
          <w:szCs w:val="22"/>
        </w:rPr>
      </w:pPr>
    </w:p>
    <w:p w14:paraId="2FC59F82" w14:textId="77777777" w:rsidR="008A288B" w:rsidRPr="00EC119B" w:rsidRDefault="008A288B" w:rsidP="00081C91">
      <w:pPr>
        <w:pStyle w:val="Prrafodelista"/>
        <w:spacing w:after="0" w:line="240" w:lineRule="auto"/>
        <w:rPr>
          <w:b/>
          <w:bCs/>
          <w:sz w:val="22"/>
          <w:szCs w:val="22"/>
        </w:rPr>
      </w:pPr>
    </w:p>
    <w:p w14:paraId="494FD47F" w14:textId="77777777" w:rsidR="008A288B" w:rsidRPr="00EC119B" w:rsidRDefault="008A288B" w:rsidP="00081C91">
      <w:pPr>
        <w:pStyle w:val="Prrafodelista"/>
        <w:spacing w:after="0" w:line="240" w:lineRule="auto"/>
        <w:rPr>
          <w:b/>
          <w:bCs/>
          <w:sz w:val="22"/>
          <w:szCs w:val="22"/>
        </w:rPr>
      </w:pPr>
    </w:p>
    <w:p w14:paraId="5EF0BBE0" w14:textId="77777777" w:rsidR="008A288B" w:rsidRPr="00EC119B" w:rsidRDefault="008A288B" w:rsidP="00081C91">
      <w:pPr>
        <w:pStyle w:val="Prrafodelista"/>
        <w:spacing w:after="0" w:line="240" w:lineRule="auto"/>
        <w:rPr>
          <w:b/>
          <w:bCs/>
          <w:sz w:val="22"/>
          <w:szCs w:val="22"/>
        </w:rPr>
      </w:pPr>
    </w:p>
    <w:p w14:paraId="2B21C7EB" w14:textId="77777777" w:rsidR="008A288B" w:rsidRPr="00EC119B" w:rsidRDefault="008A288B" w:rsidP="00081C91">
      <w:pPr>
        <w:pStyle w:val="Prrafodelista"/>
        <w:spacing w:after="0" w:line="240" w:lineRule="auto"/>
        <w:rPr>
          <w:b/>
          <w:bCs/>
          <w:sz w:val="22"/>
          <w:szCs w:val="22"/>
        </w:rPr>
      </w:pPr>
    </w:p>
    <w:p w14:paraId="62454F06" w14:textId="77777777" w:rsidR="008A288B" w:rsidRPr="00EC119B" w:rsidRDefault="008A288B" w:rsidP="00081C91">
      <w:pPr>
        <w:pStyle w:val="Prrafodelista"/>
        <w:spacing w:after="0" w:line="240" w:lineRule="auto"/>
        <w:rPr>
          <w:b/>
          <w:bCs/>
          <w:sz w:val="22"/>
          <w:szCs w:val="22"/>
        </w:rPr>
      </w:pPr>
    </w:p>
    <w:p w14:paraId="4063E04E" w14:textId="77777777" w:rsidR="008A288B" w:rsidRPr="00EC119B" w:rsidRDefault="008A288B" w:rsidP="00081C91">
      <w:pPr>
        <w:pStyle w:val="Prrafodelista"/>
        <w:spacing w:after="0" w:line="240" w:lineRule="auto"/>
        <w:rPr>
          <w:b/>
          <w:bCs/>
          <w:sz w:val="22"/>
          <w:szCs w:val="22"/>
        </w:rPr>
      </w:pPr>
    </w:p>
    <w:p w14:paraId="01B1F89F" w14:textId="77777777" w:rsidR="008A288B" w:rsidRPr="00EC119B" w:rsidRDefault="008A288B" w:rsidP="00081C91">
      <w:pPr>
        <w:pStyle w:val="Prrafodelista"/>
        <w:spacing w:after="0" w:line="240" w:lineRule="auto"/>
        <w:rPr>
          <w:b/>
          <w:bCs/>
          <w:sz w:val="22"/>
          <w:szCs w:val="22"/>
        </w:rPr>
      </w:pPr>
    </w:p>
    <w:p w14:paraId="2127FC24" w14:textId="77777777" w:rsidR="008A288B" w:rsidRPr="00EC119B" w:rsidRDefault="008A288B" w:rsidP="00081C91">
      <w:pPr>
        <w:pStyle w:val="Prrafodelista"/>
        <w:spacing w:after="0" w:line="240" w:lineRule="auto"/>
        <w:rPr>
          <w:b/>
          <w:bCs/>
          <w:sz w:val="22"/>
          <w:szCs w:val="22"/>
        </w:rPr>
      </w:pPr>
    </w:p>
    <w:p w14:paraId="36F6F0BC" w14:textId="77777777" w:rsidR="008A288B" w:rsidRPr="00EC119B" w:rsidRDefault="008A288B" w:rsidP="00081C91">
      <w:pPr>
        <w:pStyle w:val="Prrafodelista"/>
        <w:spacing w:after="0" w:line="240" w:lineRule="auto"/>
        <w:rPr>
          <w:b/>
          <w:bCs/>
          <w:sz w:val="22"/>
          <w:szCs w:val="22"/>
        </w:rPr>
      </w:pPr>
    </w:p>
    <w:p w14:paraId="154C0145" w14:textId="77777777" w:rsidR="008A288B" w:rsidRPr="00EC119B" w:rsidRDefault="008A288B" w:rsidP="00081C91">
      <w:pPr>
        <w:pStyle w:val="Prrafodelista"/>
        <w:spacing w:after="0" w:line="240" w:lineRule="auto"/>
        <w:rPr>
          <w:b/>
          <w:bCs/>
          <w:sz w:val="22"/>
          <w:szCs w:val="22"/>
        </w:rPr>
      </w:pPr>
    </w:p>
    <w:p w14:paraId="7642E4AD" w14:textId="77777777" w:rsidR="008A288B" w:rsidRPr="00EC119B" w:rsidRDefault="008A288B" w:rsidP="00081C91">
      <w:pPr>
        <w:pStyle w:val="Prrafodelista"/>
        <w:spacing w:after="0" w:line="240" w:lineRule="auto"/>
        <w:rPr>
          <w:b/>
          <w:bCs/>
          <w:sz w:val="22"/>
          <w:szCs w:val="22"/>
        </w:rPr>
      </w:pPr>
    </w:p>
    <w:p w14:paraId="186D9F25" w14:textId="77777777" w:rsidR="008A288B" w:rsidRPr="00EC119B" w:rsidRDefault="008A288B" w:rsidP="00081C91">
      <w:pPr>
        <w:pStyle w:val="Prrafodelista"/>
        <w:spacing w:after="0" w:line="240" w:lineRule="auto"/>
        <w:rPr>
          <w:b/>
          <w:bCs/>
          <w:sz w:val="22"/>
          <w:szCs w:val="22"/>
        </w:rPr>
      </w:pPr>
    </w:p>
    <w:p w14:paraId="64D81643" w14:textId="77777777" w:rsidR="008A288B" w:rsidRPr="00EC119B" w:rsidRDefault="008A288B" w:rsidP="00081C91">
      <w:pPr>
        <w:pStyle w:val="Prrafodelista"/>
        <w:spacing w:after="0" w:line="240" w:lineRule="auto"/>
        <w:rPr>
          <w:b/>
          <w:bCs/>
          <w:sz w:val="22"/>
          <w:szCs w:val="22"/>
        </w:rPr>
      </w:pPr>
    </w:p>
    <w:p w14:paraId="7D3715ED" w14:textId="77777777" w:rsidR="008A288B" w:rsidRPr="00EC119B" w:rsidRDefault="008A288B" w:rsidP="00081C91">
      <w:pPr>
        <w:pStyle w:val="Prrafodelista"/>
        <w:spacing w:after="0" w:line="240" w:lineRule="auto"/>
        <w:rPr>
          <w:b/>
          <w:bCs/>
          <w:sz w:val="22"/>
          <w:szCs w:val="22"/>
        </w:rPr>
      </w:pPr>
    </w:p>
    <w:p w14:paraId="51CF3239" w14:textId="77777777" w:rsidR="008A288B" w:rsidRPr="00EC119B" w:rsidRDefault="008A288B" w:rsidP="00081C91">
      <w:pPr>
        <w:pStyle w:val="Prrafodelista"/>
        <w:spacing w:after="0" w:line="240" w:lineRule="auto"/>
        <w:rPr>
          <w:b/>
          <w:bCs/>
          <w:sz w:val="22"/>
          <w:szCs w:val="22"/>
        </w:rPr>
      </w:pPr>
    </w:p>
    <w:p w14:paraId="2231AD32" w14:textId="77777777" w:rsidR="008A288B" w:rsidRPr="00EC119B" w:rsidRDefault="008A288B" w:rsidP="00081C91">
      <w:pPr>
        <w:pStyle w:val="Prrafodelista"/>
        <w:spacing w:after="0" w:line="240" w:lineRule="auto"/>
        <w:rPr>
          <w:b/>
          <w:bCs/>
          <w:sz w:val="22"/>
          <w:szCs w:val="22"/>
        </w:rPr>
      </w:pPr>
    </w:p>
    <w:p w14:paraId="0AFF15CB" w14:textId="77777777" w:rsidR="008A288B" w:rsidRPr="00EC119B" w:rsidRDefault="008A288B" w:rsidP="00081C91">
      <w:pPr>
        <w:pStyle w:val="Prrafodelista"/>
        <w:spacing w:after="0" w:line="240" w:lineRule="auto"/>
        <w:rPr>
          <w:b/>
          <w:bCs/>
          <w:sz w:val="22"/>
          <w:szCs w:val="22"/>
        </w:rPr>
      </w:pPr>
    </w:p>
    <w:p w14:paraId="02EDDC2E" w14:textId="77777777" w:rsidR="008A288B" w:rsidRPr="00EC119B" w:rsidRDefault="008A288B" w:rsidP="00081C91">
      <w:pPr>
        <w:pStyle w:val="Prrafodelista"/>
        <w:spacing w:after="0" w:line="240" w:lineRule="auto"/>
        <w:rPr>
          <w:b/>
          <w:bCs/>
          <w:sz w:val="22"/>
          <w:szCs w:val="22"/>
        </w:rPr>
      </w:pPr>
    </w:p>
    <w:p w14:paraId="67546713" w14:textId="77777777" w:rsidR="008A288B" w:rsidRPr="00EC119B" w:rsidRDefault="008A288B" w:rsidP="00081C91">
      <w:pPr>
        <w:pStyle w:val="Prrafodelista"/>
        <w:spacing w:after="0" w:line="240" w:lineRule="auto"/>
        <w:rPr>
          <w:b/>
          <w:bCs/>
          <w:sz w:val="22"/>
          <w:szCs w:val="22"/>
        </w:rPr>
      </w:pPr>
    </w:p>
    <w:p w14:paraId="102581DA" w14:textId="77777777" w:rsidR="008A288B" w:rsidRPr="00EC119B" w:rsidRDefault="008A288B" w:rsidP="00081C91">
      <w:pPr>
        <w:pStyle w:val="Prrafodelista"/>
        <w:spacing w:after="0" w:line="240" w:lineRule="auto"/>
        <w:rPr>
          <w:b/>
          <w:bCs/>
          <w:sz w:val="22"/>
          <w:szCs w:val="22"/>
        </w:rPr>
      </w:pPr>
    </w:p>
    <w:p w14:paraId="54367C4B" w14:textId="77777777" w:rsidR="008A288B" w:rsidRPr="00EC119B" w:rsidRDefault="008A288B" w:rsidP="00081C91">
      <w:pPr>
        <w:pStyle w:val="Prrafodelista"/>
        <w:spacing w:after="0" w:line="240" w:lineRule="auto"/>
        <w:rPr>
          <w:b/>
          <w:bCs/>
          <w:sz w:val="22"/>
          <w:szCs w:val="22"/>
        </w:rPr>
      </w:pPr>
    </w:p>
    <w:p w14:paraId="625A16FD" w14:textId="77777777" w:rsidR="008A288B" w:rsidRPr="00EC119B" w:rsidRDefault="008A288B" w:rsidP="00081C91">
      <w:pPr>
        <w:pStyle w:val="Prrafodelista"/>
        <w:spacing w:after="0" w:line="240" w:lineRule="auto"/>
        <w:rPr>
          <w:b/>
          <w:bCs/>
          <w:sz w:val="22"/>
          <w:szCs w:val="22"/>
        </w:rPr>
      </w:pPr>
    </w:p>
    <w:p w14:paraId="4E3DD8D2" w14:textId="7C0888D1" w:rsidR="00081C91" w:rsidRPr="00EC119B" w:rsidRDefault="00081C91" w:rsidP="00B865D2">
      <w:pPr>
        <w:pStyle w:val="Prrafodelista"/>
        <w:numPr>
          <w:ilvl w:val="0"/>
          <w:numId w:val="77"/>
        </w:numPr>
        <w:spacing w:after="0" w:line="240" w:lineRule="auto"/>
        <w:rPr>
          <w:b/>
          <w:bCs/>
          <w:sz w:val="22"/>
          <w:szCs w:val="22"/>
        </w:rPr>
      </w:pPr>
      <w:r w:rsidRPr="00EC119B">
        <w:rPr>
          <w:b/>
          <w:bCs/>
          <w:sz w:val="22"/>
          <w:szCs w:val="22"/>
        </w:rPr>
        <w:t>Auxiliary Tools</w:t>
      </w:r>
    </w:p>
    <w:p w14:paraId="185C0540" w14:textId="428B6EE2" w:rsidR="00CB6B75" w:rsidRPr="00EC119B" w:rsidRDefault="00686142" w:rsidP="00CB6B75">
      <w:pPr>
        <w:spacing w:after="0" w:line="240" w:lineRule="auto"/>
        <w:jc w:val="both"/>
        <w:rPr>
          <w:sz w:val="22"/>
          <w:szCs w:val="22"/>
        </w:rPr>
      </w:pPr>
      <w:r w:rsidRPr="00EC119B">
        <w:rPr>
          <w:sz w:val="22"/>
          <w:szCs w:val="22"/>
        </w:rPr>
        <w:t xml:space="preserve">In addition to its core hologram reconstruction and visualization modules, </w:t>
      </w:r>
      <w:proofErr w:type="spellStart"/>
      <w:r w:rsidRPr="00EC119B">
        <w:rPr>
          <w:b/>
          <w:bCs/>
          <w:sz w:val="22"/>
          <w:szCs w:val="22"/>
        </w:rPr>
        <w:t>HoloBio</w:t>
      </w:r>
      <w:proofErr w:type="spellEnd"/>
      <w:r w:rsidRPr="00EC119B">
        <w:rPr>
          <w:sz w:val="22"/>
          <w:szCs w:val="22"/>
        </w:rPr>
        <w:t xml:space="preserve"> provides a dedicated set of auxiliary tools designed to support the processing and analysis of biological images. </w:t>
      </w:r>
      <w:r w:rsidR="00CB6B75" w:rsidRPr="00EC119B">
        <w:rPr>
          <w:sz w:val="22"/>
          <w:szCs w:val="22"/>
        </w:rPr>
        <w:t xml:space="preserve">The auxiliary </w:t>
      </w:r>
      <w:r w:rsidR="00FE3CF0" w:rsidRPr="00EC119B">
        <w:rPr>
          <w:sz w:val="22"/>
          <w:szCs w:val="22"/>
        </w:rPr>
        <w:t>tools</w:t>
      </w:r>
      <w:r w:rsidR="00CB6B75" w:rsidRPr="00EC119B">
        <w:rPr>
          <w:sz w:val="22"/>
          <w:szCs w:val="22"/>
        </w:rPr>
        <w:t xml:space="preserve"> are organized into three categories:</w:t>
      </w:r>
    </w:p>
    <w:p w14:paraId="1D421C8D" w14:textId="77777777" w:rsidR="00CB6B75" w:rsidRPr="00CB6B75" w:rsidRDefault="00CB6B75" w:rsidP="00CB6B75">
      <w:pPr>
        <w:numPr>
          <w:ilvl w:val="0"/>
          <w:numId w:val="47"/>
        </w:numPr>
        <w:spacing w:after="0" w:line="240" w:lineRule="auto"/>
        <w:jc w:val="both"/>
        <w:rPr>
          <w:sz w:val="22"/>
          <w:szCs w:val="22"/>
        </w:rPr>
      </w:pPr>
      <w:r w:rsidRPr="00CB6B75">
        <w:rPr>
          <w:b/>
          <w:bCs/>
          <w:sz w:val="22"/>
          <w:szCs w:val="22"/>
        </w:rPr>
        <w:t>Bio-Analysis</w:t>
      </w:r>
      <w:r w:rsidRPr="00CB6B75">
        <w:rPr>
          <w:sz w:val="22"/>
          <w:szCs w:val="22"/>
        </w:rPr>
        <w:t xml:space="preserve"> – for quantitative biological measurements and structural evaluation.</w:t>
      </w:r>
    </w:p>
    <w:p w14:paraId="0C4E1ED3" w14:textId="77777777" w:rsidR="00CB6B75" w:rsidRPr="00CB6B75" w:rsidRDefault="00CB6B75" w:rsidP="00CB6B75">
      <w:pPr>
        <w:numPr>
          <w:ilvl w:val="0"/>
          <w:numId w:val="47"/>
        </w:numPr>
        <w:spacing w:after="0" w:line="240" w:lineRule="auto"/>
        <w:jc w:val="both"/>
        <w:rPr>
          <w:sz w:val="22"/>
          <w:szCs w:val="22"/>
        </w:rPr>
      </w:pPr>
      <w:r w:rsidRPr="00CB6B75">
        <w:rPr>
          <w:b/>
          <w:bCs/>
          <w:sz w:val="22"/>
          <w:szCs w:val="22"/>
        </w:rPr>
        <w:t>Filters</w:t>
      </w:r>
      <w:r w:rsidRPr="00CB6B75">
        <w:rPr>
          <w:sz w:val="22"/>
          <w:szCs w:val="22"/>
        </w:rPr>
        <w:t xml:space="preserve"> – for image enhancement and visualization control.</w:t>
      </w:r>
    </w:p>
    <w:p w14:paraId="2C0130B6" w14:textId="1C18DF55" w:rsidR="00CB6B75" w:rsidRPr="00CB6B75" w:rsidRDefault="00CB6B75" w:rsidP="00CB6B75">
      <w:pPr>
        <w:numPr>
          <w:ilvl w:val="0"/>
          <w:numId w:val="47"/>
        </w:numPr>
        <w:spacing w:after="0" w:line="240" w:lineRule="auto"/>
        <w:jc w:val="both"/>
        <w:rPr>
          <w:sz w:val="22"/>
          <w:szCs w:val="22"/>
        </w:rPr>
      </w:pPr>
      <w:r w:rsidRPr="00CB6B75">
        <w:rPr>
          <w:b/>
          <w:bCs/>
          <w:sz w:val="22"/>
          <w:szCs w:val="22"/>
        </w:rPr>
        <w:t>Speckle</w:t>
      </w:r>
      <w:r w:rsidRPr="00CB6B75">
        <w:rPr>
          <w:sz w:val="22"/>
          <w:szCs w:val="22"/>
        </w:rPr>
        <w:t xml:space="preserve"> – for speckle noise reduction and comparative analysis.</w:t>
      </w:r>
    </w:p>
    <w:p w14:paraId="6B289971" w14:textId="77777777" w:rsidR="00CB6B75" w:rsidRDefault="00CB6B75" w:rsidP="00CB6B75">
      <w:pPr>
        <w:spacing w:after="0" w:line="240" w:lineRule="auto"/>
        <w:jc w:val="both"/>
        <w:rPr>
          <w:sz w:val="22"/>
          <w:szCs w:val="22"/>
        </w:rPr>
      </w:pPr>
    </w:p>
    <w:p w14:paraId="0C455C2E" w14:textId="77777777" w:rsidR="00406685" w:rsidRDefault="00406685" w:rsidP="00CB6B75">
      <w:pPr>
        <w:spacing w:after="0" w:line="240" w:lineRule="auto"/>
        <w:jc w:val="both"/>
        <w:rPr>
          <w:sz w:val="22"/>
          <w:szCs w:val="22"/>
        </w:rPr>
      </w:pPr>
    </w:p>
    <w:p w14:paraId="58F6E1FD" w14:textId="23D6560A" w:rsidR="00081C91" w:rsidRPr="00BF5BA7" w:rsidRDefault="00E9797C" w:rsidP="00BF5BA7">
      <w:pPr>
        <w:pStyle w:val="Prrafodelista"/>
        <w:numPr>
          <w:ilvl w:val="1"/>
          <w:numId w:val="90"/>
        </w:numPr>
        <w:spacing w:after="0" w:line="240" w:lineRule="auto"/>
        <w:rPr>
          <w:b/>
          <w:bCs/>
          <w:sz w:val="22"/>
          <w:szCs w:val="22"/>
        </w:rPr>
      </w:pPr>
      <w:r w:rsidRPr="00BF5BA7">
        <w:rPr>
          <w:b/>
          <w:bCs/>
          <w:sz w:val="22"/>
          <w:szCs w:val="22"/>
        </w:rPr>
        <w:t xml:space="preserve">Bio-Analysis </w:t>
      </w:r>
    </w:p>
    <w:p w14:paraId="7725DD96" w14:textId="058D5615" w:rsidR="009222EC" w:rsidRPr="00EC119B" w:rsidRDefault="009222EC" w:rsidP="009222EC">
      <w:pPr>
        <w:pStyle w:val="Prrafodelista"/>
        <w:spacing w:after="0" w:line="240" w:lineRule="auto"/>
        <w:ind w:left="504"/>
        <w:rPr>
          <w:b/>
          <w:bCs/>
          <w:sz w:val="22"/>
          <w:szCs w:val="22"/>
        </w:rPr>
      </w:pPr>
    </w:p>
    <w:p w14:paraId="3F250885" w14:textId="4358ED6D" w:rsidR="00686142" w:rsidRPr="00EC119B" w:rsidRDefault="006D54C1" w:rsidP="00FE3CF0">
      <w:pPr>
        <w:spacing w:after="0" w:line="240" w:lineRule="auto"/>
        <w:ind w:left="144"/>
        <w:jc w:val="both"/>
        <w:rPr>
          <w:sz w:val="22"/>
          <w:szCs w:val="22"/>
        </w:rPr>
      </w:pPr>
      <w:commentRangeStart w:id="103"/>
      <w:r w:rsidRPr="00123DCF">
        <w:rPr>
          <w:noProof/>
          <w:sz w:val="22"/>
          <w:szCs w:val="22"/>
        </w:rPr>
        <w:lastRenderedPageBreak/>
        <w:drawing>
          <wp:anchor distT="0" distB="0" distL="114300" distR="114300" simplePos="0" relativeHeight="251661312" behindDoc="0" locked="0" layoutInCell="1" allowOverlap="1" wp14:anchorId="3B720DCD" wp14:editId="0DC89882">
            <wp:simplePos x="0" y="0"/>
            <wp:positionH relativeFrom="margin">
              <wp:posOffset>125537</wp:posOffset>
            </wp:positionH>
            <wp:positionV relativeFrom="paragraph">
              <wp:posOffset>20127</wp:posOffset>
            </wp:positionV>
            <wp:extent cx="2581275" cy="2562225"/>
            <wp:effectExtent l="0" t="0" r="9525" b="9525"/>
            <wp:wrapThrough wrapText="bothSides">
              <wp:wrapPolygon edited="0">
                <wp:start x="0" y="0"/>
                <wp:lineTo x="0" y="21520"/>
                <wp:lineTo x="21520" y="21520"/>
                <wp:lineTo x="21520" y="0"/>
                <wp:lineTo x="0" y="0"/>
              </wp:wrapPolygon>
            </wp:wrapThrough>
            <wp:docPr id="157043274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32742" name="Imagen 1" descr="Interfaz de usuario gráfica, Texto, Aplicación, Chat o mensaje de texto&#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2581275" cy="2562225"/>
                    </a:xfrm>
                    <a:prstGeom prst="rect">
                      <a:avLst/>
                    </a:prstGeom>
                  </pic:spPr>
                </pic:pic>
              </a:graphicData>
            </a:graphic>
            <wp14:sizeRelH relativeFrom="margin">
              <wp14:pctWidth>0</wp14:pctWidth>
            </wp14:sizeRelH>
            <wp14:sizeRelV relativeFrom="margin">
              <wp14:pctHeight>0</wp14:pctHeight>
            </wp14:sizeRelV>
          </wp:anchor>
        </w:drawing>
      </w:r>
      <w:r w:rsidR="00FE3CF0" w:rsidRPr="00EC119B">
        <w:rPr>
          <w:sz w:val="22"/>
          <w:szCs w:val="22"/>
        </w:rPr>
        <w:t xml:space="preserve">The Bio-Analysis provides tools for extracting quantitative biological information from numerical reconstructions. It currently includes three functions: </w:t>
      </w:r>
      <w:proofErr w:type="spellStart"/>
      <w:r w:rsidR="004F7A5F">
        <w:rPr>
          <w:sz w:val="22"/>
          <w:szCs w:val="22"/>
        </w:rPr>
        <w:t>i</w:t>
      </w:r>
      <w:proofErr w:type="spellEnd"/>
      <w:r w:rsidR="004F7A5F">
        <w:rPr>
          <w:sz w:val="22"/>
          <w:szCs w:val="22"/>
        </w:rPr>
        <w:t xml:space="preserve">) </w:t>
      </w:r>
      <w:r w:rsidR="00FE3CF0" w:rsidRPr="00EC119B">
        <w:rPr>
          <w:sz w:val="22"/>
          <w:szCs w:val="22"/>
        </w:rPr>
        <w:t xml:space="preserve">Dimensions, </w:t>
      </w:r>
      <w:r w:rsidR="004F7A5F">
        <w:rPr>
          <w:sz w:val="22"/>
          <w:szCs w:val="22"/>
        </w:rPr>
        <w:t xml:space="preserve">ii) </w:t>
      </w:r>
      <w:r w:rsidR="00FE3CF0" w:rsidRPr="00EC119B">
        <w:rPr>
          <w:sz w:val="22"/>
          <w:szCs w:val="22"/>
        </w:rPr>
        <w:t xml:space="preserve">QPI Measurements, and </w:t>
      </w:r>
      <w:r w:rsidR="004F7A5F">
        <w:rPr>
          <w:sz w:val="22"/>
          <w:szCs w:val="22"/>
        </w:rPr>
        <w:t xml:space="preserve">iii) </w:t>
      </w:r>
      <w:r w:rsidR="00FE3CF0" w:rsidRPr="00EC119B">
        <w:rPr>
          <w:sz w:val="22"/>
          <w:szCs w:val="22"/>
        </w:rPr>
        <w:t>Microstructure Metrics</w:t>
      </w:r>
      <w:r w:rsidR="004F7A5F">
        <w:rPr>
          <w:sz w:val="22"/>
          <w:szCs w:val="22"/>
        </w:rPr>
        <w:t xml:space="preserve">, </w:t>
      </w:r>
      <w:r w:rsidR="004F7A5F" w:rsidRPr="004F7A5F">
        <w:rPr>
          <w:sz w:val="22"/>
          <w:szCs w:val="22"/>
        </w:rPr>
        <w:t xml:space="preserve">as shown in </w:t>
      </w:r>
      <w:r w:rsidR="004F7A5F" w:rsidRPr="004F7A5F">
        <w:rPr>
          <w:b/>
          <w:bCs/>
          <w:sz w:val="22"/>
          <w:szCs w:val="22"/>
        </w:rPr>
        <w:t>Fig. 18</w:t>
      </w:r>
      <w:commentRangeEnd w:id="103"/>
      <w:r w:rsidR="0036531A">
        <w:rPr>
          <w:rStyle w:val="Refdecomentario"/>
        </w:rPr>
        <w:commentReference w:id="103"/>
      </w:r>
      <w:r w:rsidR="004F7A5F" w:rsidRPr="004F7A5F">
        <w:rPr>
          <w:sz w:val="22"/>
          <w:szCs w:val="22"/>
        </w:rPr>
        <w:t>.</w:t>
      </w:r>
    </w:p>
    <w:p w14:paraId="5176B85A" w14:textId="658A9071" w:rsidR="00FE3CF0" w:rsidRPr="00EC119B" w:rsidRDefault="00FE3CF0" w:rsidP="00686142">
      <w:pPr>
        <w:spacing w:after="0" w:line="240" w:lineRule="auto"/>
        <w:rPr>
          <w:b/>
          <w:bCs/>
          <w:sz w:val="22"/>
          <w:szCs w:val="22"/>
        </w:rPr>
      </w:pPr>
    </w:p>
    <w:p w14:paraId="2D3609A9" w14:textId="7E6E5043" w:rsidR="00E9797C" w:rsidRPr="00EC119B" w:rsidRDefault="00E9797C" w:rsidP="00B865D2">
      <w:pPr>
        <w:pStyle w:val="Prrafodelista"/>
        <w:numPr>
          <w:ilvl w:val="2"/>
          <w:numId w:val="77"/>
        </w:numPr>
        <w:spacing w:after="0" w:line="240" w:lineRule="auto"/>
        <w:ind w:left="1152"/>
        <w:rPr>
          <w:b/>
          <w:bCs/>
          <w:sz w:val="22"/>
          <w:szCs w:val="22"/>
        </w:rPr>
      </w:pPr>
      <w:r w:rsidRPr="00EC119B">
        <w:rPr>
          <w:b/>
          <w:bCs/>
          <w:sz w:val="22"/>
          <w:szCs w:val="22"/>
        </w:rPr>
        <w:t>Dimensions</w:t>
      </w:r>
    </w:p>
    <w:p w14:paraId="52D24145" w14:textId="14447469" w:rsidR="00FE3CF0" w:rsidRPr="00EC119B" w:rsidRDefault="00FE3CF0" w:rsidP="00FE3CF0">
      <w:pPr>
        <w:spacing w:after="0"/>
        <w:ind w:left="432"/>
        <w:jc w:val="both"/>
        <w:rPr>
          <w:sz w:val="22"/>
          <w:szCs w:val="22"/>
        </w:rPr>
      </w:pPr>
      <w:r w:rsidRPr="00EC119B">
        <w:rPr>
          <w:sz w:val="22"/>
          <w:szCs w:val="22"/>
        </w:rPr>
        <w:t xml:space="preserve">The Dimensions </w:t>
      </w:r>
      <w:r w:rsidR="00D85811">
        <w:rPr>
          <w:sz w:val="22"/>
          <w:szCs w:val="22"/>
        </w:rPr>
        <w:t>tool</w:t>
      </w:r>
      <w:r w:rsidRPr="00EC119B">
        <w:rPr>
          <w:sz w:val="22"/>
          <w:szCs w:val="22"/>
        </w:rPr>
        <w:t xml:space="preserve"> allows the user to </w:t>
      </w:r>
      <w:r w:rsidR="00D85811">
        <w:rPr>
          <w:sz w:val="22"/>
          <w:szCs w:val="22"/>
        </w:rPr>
        <w:t xml:space="preserve">obtain </w:t>
      </w:r>
      <w:r w:rsidR="00E6714B">
        <w:rPr>
          <w:sz w:val="22"/>
          <w:szCs w:val="22"/>
        </w:rPr>
        <w:t>measurements</w:t>
      </w:r>
      <w:r w:rsidR="00D85811">
        <w:rPr>
          <w:sz w:val="22"/>
          <w:szCs w:val="22"/>
        </w:rPr>
        <w:t xml:space="preserve"> of the physical dimension of the specimen. S</w:t>
      </w:r>
      <w:r w:rsidRPr="00EC119B">
        <w:rPr>
          <w:sz w:val="22"/>
          <w:szCs w:val="22"/>
        </w:rPr>
        <w:t>elect whether the measurements will be based on the Hologram, the reconstructed Amplitude, or the Phase image.</w:t>
      </w:r>
    </w:p>
    <w:p w14:paraId="671ED3E6" w14:textId="7CC2DCBA" w:rsidR="00FE3CF0" w:rsidRPr="00FE3CF0" w:rsidRDefault="006D54C1" w:rsidP="0070373A">
      <w:pPr>
        <w:pStyle w:val="Prrafodelista"/>
        <w:numPr>
          <w:ilvl w:val="0"/>
          <w:numId w:val="48"/>
        </w:numPr>
        <w:spacing w:after="0"/>
        <w:jc w:val="both"/>
        <w:rPr>
          <w:sz w:val="22"/>
          <w:szCs w:val="22"/>
        </w:rPr>
      </w:pPr>
      <w:r w:rsidRPr="00123DCF">
        <w:rPr>
          <w:b/>
          <w:bCs/>
          <w:noProof/>
          <w:sz w:val="22"/>
          <w:szCs w:val="22"/>
        </w:rPr>
        <w:drawing>
          <wp:anchor distT="0" distB="0" distL="114300" distR="114300" simplePos="0" relativeHeight="251671552" behindDoc="0" locked="0" layoutInCell="1" allowOverlap="1" wp14:anchorId="4CBB7854" wp14:editId="6C7F96F4">
            <wp:simplePos x="0" y="0"/>
            <wp:positionH relativeFrom="column">
              <wp:posOffset>134620</wp:posOffset>
            </wp:positionH>
            <wp:positionV relativeFrom="paragraph">
              <wp:posOffset>65819</wp:posOffset>
            </wp:positionV>
            <wp:extent cx="2571750" cy="2154555"/>
            <wp:effectExtent l="0" t="0" r="0" b="0"/>
            <wp:wrapThrough wrapText="bothSides">
              <wp:wrapPolygon edited="0">
                <wp:start x="0" y="0"/>
                <wp:lineTo x="0" y="21390"/>
                <wp:lineTo x="21440" y="21390"/>
                <wp:lineTo x="21440" y="0"/>
                <wp:lineTo x="0" y="0"/>
              </wp:wrapPolygon>
            </wp:wrapThrough>
            <wp:docPr id="12007697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9759" name="Imagen 1" descr="Interfaz de usuario gráfica, Texto, Aplicación&#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2571750" cy="2154555"/>
                    </a:xfrm>
                    <a:prstGeom prst="rect">
                      <a:avLst/>
                    </a:prstGeom>
                  </pic:spPr>
                </pic:pic>
              </a:graphicData>
            </a:graphic>
            <wp14:sizeRelH relativeFrom="margin">
              <wp14:pctWidth>0</wp14:pctWidth>
            </wp14:sizeRelH>
            <wp14:sizeRelV relativeFrom="margin">
              <wp14:pctHeight>0</wp14:pctHeight>
            </wp14:sizeRelV>
          </wp:anchor>
        </w:drawing>
      </w:r>
      <w:r w:rsidR="00FE3CF0" w:rsidRPr="00FE3CF0">
        <w:rPr>
          <w:b/>
          <w:bCs/>
          <w:sz w:val="22"/>
          <w:szCs w:val="22"/>
        </w:rPr>
        <w:t>Pixel Size (µm):</w:t>
      </w:r>
      <w:r w:rsidR="00FE3CF0" w:rsidRPr="00FE3CF0">
        <w:rPr>
          <w:sz w:val="22"/>
          <w:szCs w:val="22"/>
        </w:rPr>
        <w:t xml:space="preserve"> Defines the </w:t>
      </w:r>
      <w:r w:rsidR="00D85811">
        <w:rPr>
          <w:sz w:val="22"/>
          <w:szCs w:val="22"/>
        </w:rPr>
        <w:t>dimension</w:t>
      </w:r>
      <w:r w:rsidR="00FE3CF0" w:rsidRPr="00FE3CF0">
        <w:rPr>
          <w:sz w:val="22"/>
          <w:szCs w:val="22"/>
        </w:rPr>
        <w:t xml:space="preserve"> of the </w:t>
      </w:r>
      <w:r w:rsidR="00D85811">
        <w:rPr>
          <w:sz w:val="22"/>
          <w:szCs w:val="22"/>
        </w:rPr>
        <w:t xml:space="preserve">pixel size of the </w:t>
      </w:r>
      <w:r w:rsidR="00E6714B">
        <w:rPr>
          <w:sz w:val="22"/>
          <w:szCs w:val="22"/>
        </w:rPr>
        <w:t>camera</w:t>
      </w:r>
      <w:r w:rsidR="00D85811">
        <w:rPr>
          <w:sz w:val="22"/>
          <w:szCs w:val="22"/>
        </w:rPr>
        <w:t xml:space="preserve"> </w:t>
      </w:r>
      <w:r w:rsidR="00FE3CF0" w:rsidRPr="00FE3CF0">
        <w:rPr>
          <w:sz w:val="22"/>
          <w:szCs w:val="22"/>
        </w:rPr>
        <w:t>used for acquisition.</w:t>
      </w:r>
    </w:p>
    <w:p w14:paraId="24B4049C" w14:textId="5D0BE21E" w:rsidR="00FE3CF0" w:rsidRPr="00FE3CF0" w:rsidRDefault="00FE3CF0" w:rsidP="00D85811">
      <w:pPr>
        <w:pStyle w:val="Prrafodelista"/>
        <w:numPr>
          <w:ilvl w:val="0"/>
          <w:numId w:val="48"/>
        </w:numPr>
        <w:spacing w:after="0"/>
        <w:jc w:val="both"/>
        <w:rPr>
          <w:sz w:val="22"/>
          <w:szCs w:val="22"/>
        </w:rPr>
      </w:pPr>
      <w:r w:rsidRPr="00FE3CF0">
        <w:rPr>
          <w:b/>
          <w:bCs/>
          <w:sz w:val="22"/>
          <w:szCs w:val="22"/>
        </w:rPr>
        <w:t>Lateral Magnification:</w:t>
      </w:r>
      <w:r w:rsidRPr="00FE3CF0">
        <w:rPr>
          <w:sz w:val="22"/>
          <w:szCs w:val="22"/>
        </w:rPr>
        <w:t xml:space="preserve"> Indicates the optical magnification applied during </w:t>
      </w:r>
      <w:r w:rsidR="00D85811">
        <w:rPr>
          <w:sz w:val="22"/>
          <w:szCs w:val="22"/>
        </w:rPr>
        <w:t xml:space="preserve">the </w:t>
      </w:r>
      <w:r w:rsidR="00E6714B">
        <w:rPr>
          <w:sz w:val="22"/>
          <w:szCs w:val="22"/>
        </w:rPr>
        <w:t>acquisition</w:t>
      </w:r>
      <w:r w:rsidRPr="00FE3CF0">
        <w:rPr>
          <w:sz w:val="22"/>
          <w:szCs w:val="22"/>
        </w:rPr>
        <w:t xml:space="preserve"> (e.g., 40x).</w:t>
      </w:r>
    </w:p>
    <w:p w14:paraId="25A4936A" w14:textId="13EDA4C7" w:rsidR="00FE3CF0" w:rsidRDefault="00FE3CF0" w:rsidP="00FF1560">
      <w:pPr>
        <w:spacing w:after="0"/>
        <w:ind w:firstLine="720"/>
        <w:rPr>
          <w:b/>
          <w:bCs/>
          <w:sz w:val="22"/>
          <w:szCs w:val="22"/>
        </w:rPr>
      </w:pPr>
    </w:p>
    <w:p w14:paraId="625F3987" w14:textId="4D25BBFA" w:rsidR="00FF1560" w:rsidRDefault="00FF1560" w:rsidP="00FF1560">
      <w:pPr>
        <w:spacing w:after="0"/>
        <w:ind w:left="360"/>
        <w:rPr>
          <w:sz w:val="22"/>
          <w:szCs w:val="22"/>
        </w:rPr>
      </w:pPr>
      <w:r>
        <w:rPr>
          <w:b/>
          <w:bCs/>
          <w:sz w:val="22"/>
          <w:szCs w:val="22"/>
        </w:rPr>
        <w:t>How to use?</w:t>
      </w:r>
      <w:r>
        <w:rPr>
          <w:b/>
          <w:bCs/>
          <w:sz w:val="22"/>
          <w:szCs w:val="22"/>
        </w:rPr>
        <w:br/>
      </w:r>
      <w:r>
        <w:rPr>
          <w:sz w:val="22"/>
          <w:szCs w:val="22"/>
        </w:rPr>
        <w:t xml:space="preserve"> </w:t>
      </w:r>
      <w:r>
        <w:rPr>
          <w:sz w:val="22"/>
          <w:szCs w:val="22"/>
        </w:rPr>
        <w:tab/>
      </w:r>
      <w:r w:rsidRPr="00FF1560">
        <w:rPr>
          <w:sz w:val="22"/>
          <w:szCs w:val="22"/>
        </w:rPr>
        <w:t>Step 1 – Define Parameters</w:t>
      </w:r>
      <w:r>
        <w:rPr>
          <w:sz w:val="22"/>
          <w:szCs w:val="22"/>
        </w:rPr>
        <w:t>.</w:t>
      </w:r>
    </w:p>
    <w:p w14:paraId="6A8B3F11" w14:textId="22E0BF6D" w:rsidR="00FF1560" w:rsidRDefault="00FF1560" w:rsidP="00FF1560">
      <w:pPr>
        <w:spacing w:after="0"/>
        <w:ind w:left="360"/>
        <w:rPr>
          <w:sz w:val="22"/>
          <w:szCs w:val="22"/>
        </w:rPr>
      </w:pPr>
      <w:r>
        <w:rPr>
          <w:b/>
          <w:bCs/>
          <w:sz w:val="22"/>
          <w:szCs w:val="22"/>
        </w:rPr>
        <w:tab/>
      </w:r>
      <w:r w:rsidRPr="00FF1560">
        <w:rPr>
          <w:sz w:val="22"/>
          <w:szCs w:val="22"/>
        </w:rPr>
        <w:t>Step 2 – Adjust the Scale Bar.</w:t>
      </w:r>
    </w:p>
    <w:p w14:paraId="1667AFB0" w14:textId="27429DAD" w:rsidR="00FF1560" w:rsidRPr="00FF1560" w:rsidRDefault="00FF1560" w:rsidP="00FF1560">
      <w:pPr>
        <w:spacing w:after="0"/>
        <w:ind w:left="360"/>
        <w:rPr>
          <w:sz w:val="22"/>
          <w:szCs w:val="22"/>
        </w:rPr>
      </w:pPr>
      <w:r>
        <w:rPr>
          <w:sz w:val="22"/>
          <w:szCs w:val="22"/>
        </w:rPr>
        <w:tab/>
      </w:r>
      <w:r w:rsidRPr="00FF1560">
        <w:rPr>
          <w:sz w:val="22"/>
          <w:szCs w:val="22"/>
        </w:rPr>
        <w:t>Step 3 – Perform Measurements</w:t>
      </w:r>
      <w:r>
        <w:rPr>
          <w:sz w:val="22"/>
          <w:szCs w:val="22"/>
        </w:rPr>
        <w:t>.</w:t>
      </w:r>
    </w:p>
    <w:p w14:paraId="0A672B7D" w14:textId="77777777" w:rsidR="00FF1560" w:rsidRDefault="00FF1560" w:rsidP="00FF1560">
      <w:pPr>
        <w:spacing w:after="0"/>
        <w:ind w:left="360"/>
        <w:jc w:val="both"/>
        <w:rPr>
          <w:sz w:val="22"/>
          <w:szCs w:val="22"/>
        </w:rPr>
      </w:pPr>
    </w:p>
    <w:p w14:paraId="55773EE9" w14:textId="158A2B5E" w:rsidR="00FF1560" w:rsidRPr="00FF1560" w:rsidRDefault="009E6412" w:rsidP="00FF1560">
      <w:pPr>
        <w:spacing w:after="0"/>
        <w:ind w:left="360"/>
        <w:jc w:val="both"/>
        <w:rPr>
          <w:sz w:val="22"/>
          <w:szCs w:val="22"/>
        </w:rPr>
      </w:pPr>
      <w:r w:rsidRPr="004F7A5F">
        <w:rPr>
          <w:b/>
          <w:bCs/>
          <w:noProof/>
        </w:rPr>
        <mc:AlternateContent>
          <mc:Choice Requires="wps">
            <w:drawing>
              <wp:anchor distT="0" distB="0" distL="114300" distR="114300" simplePos="0" relativeHeight="251664384" behindDoc="0" locked="0" layoutInCell="1" allowOverlap="1" wp14:anchorId="7D8FB830" wp14:editId="2E40BCA3">
                <wp:simplePos x="0" y="0"/>
                <wp:positionH relativeFrom="column">
                  <wp:posOffset>139065</wp:posOffset>
                </wp:positionH>
                <wp:positionV relativeFrom="paragraph">
                  <wp:posOffset>11402</wp:posOffset>
                </wp:positionV>
                <wp:extent cx="2571750" cy="635"/>
                <wp:effectExtent l="0" t="0" r="0" b="0"/>
                <wp:wrapThrough wrapText="bothSides">
                  <wp:wrapPolygon edited="0">
                    <wp:start x="0" y="0"/>
                    <wp:lineTo x="0" y="21600"/>
                    <wp:lineTo x="21600" y="21600"/>
                    <wp:lineTo x="21600" y="0"/>
                  </wp:wrapPolygon>
                </wp:wrapThrough>
                <wp:docPr id="798136157" name="Cuadro de texto 1"/>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5DE7A65E" w14:textId="11651CD2" w:rsidR="00406685" w:rsidRPr="004F7A5F" w:rsidRDefault="004F7A5F" w:rsidP="00406685">
                            <w:pPr>
                              <w:pStyle w:val="Descripcin"/>
                              <w:rPr>
                                <w:i w:val="0"/>
                                <w:iCs w:val="0"/>
                                <w:color w:val="auto"/>
                                <w:sz w:val="22"/>
                                <w:szCs w:val="22"/>
                              </w:rPr>
                            </w:pPr>
                            <w:r w:rsidRPr="004F7A5F">
                              <w:rPr>
                                <w:b/>
                                <w:bCs/>
                                <w:i w:val="0"/>
                                <w:iCs w:val="0"/>
                                <w:color w:val="auto"/>
                                <w:sz w:val="22"/>
                                <w:szCs w:val="22"/>
                              </w:rPr>
                              <w:t>Fig. 18</w:t>
                            </w:r>
                            <w:r w:rsidR="00406685" w:rsidRPr="004F7A5F">
                              <w:rPr>
                                <w:b/>
                                <w:bCs/>
                                <w:i w:val="0"/>
                                <w:iCs w:val="0"/>
                                <w:color w:val="auto"/>
                                <w:sz w:val="22"/>
                                <w:szCs w:val="22"/>
                              </w:rPr>
                              <w:t xml:space="preserve">. </w:t>
                            </w:r>
                            <w:r w:rsidRPr="004F7A5F">
                              <w:rPr>
                                <w:i w:val="0"/>
                                <w:iCs w:val="0"/>
                                <w:color w:val="auto"/>
                                <w:sz w:val="22"/>
                                <w:szCs w:val="22"/>
                              </w:rPr>
                              <w:t>Bio-Analysis panel of the HoloBio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FB830" id="Cuadro de texto 1" o:spid="_x0000_s1028" type="#_x0000_t202" style="position:absolute;left:0;text-align:left;margin-left:10.95pt;margin-top:.9pt;width:20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5PhGQIAAD8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7ni9vZ7YJ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" stroked="f">
                <v:textbox style="mso-fit-shape-to-text:t" inset="0,0,0,0">
                  <w:txbxContent>
                    <w:p w14:paraId="5DE7A65E" w14:textId="11651CD2" w:rsidR="00406685" w:rsidRPr="004F7A5F" w:rsidRDefault="004F7A5F" w:rsidP="00406685">
                      <w:pPr>
                        <w:pStyle w:val="Descripcin"/>
                        <w:rPr>
                          <w:i w:val="0"/>
                          <w:iCs w:val="0"/>
                          <w:color w:val="auto"/>
                          <w:sz w:val="22"/>
                          <w:szCs w:val="22"/>
                        </w:rPr>
                      </w:pPr>
                      <w:r w:rsidRPr="004F7A5F">
                        <w:rPr>
                          <w:b/>
                          <w:bCs/>
                          <w:i w:val="0"/>
                          <w:iCs w:val="0"/>
                          <w:color w:val="auto"/>
                          <w:sz w:val="22"/>
                          <w:szCs w:val="22"/>
                        </w:rPr>
                        <w:t>Fig. 18</w:t>
                      </w:r>
                      <w:r w:rsidR="00406685" w:rsidRPr="004F7A5F">
                        <w:rPr>
                          <w:b/>
                          <w:bCs/>
                          <w:i w:val="0"/>
                          <w:iCs w:val="0"/>
                          <w:color w:val="auto"/>
                          <w:sz w:val="22"/>
                          <w:szCs w:val="22"/>
                        </w:rPr>
                        <w:t xml:space="preserve">. </w:t>
                      </w:r>
                      <w:r w:rsidRPr="004F7A5F">
                        <w:rPr>
                          <w:i w:val="0"/>
                          <w:iCs w:val="0"/>
                          <w:color w:val="auto"/>
                          <w:sz w:val="22"/>
                          <w:szCs w:val="22"/>
                        </w:rPr>
                        <w:t>Bio-Analysis panel of the HoloBio interface.</w:t>
                      </w:r>
                    </w:p>
                  </w:txbxContent>
                </v:textbox>
                <w10:wrap type="through"/>
              </v:shape>
            </w:pict>
          </mc:Fallback>
        </mc:AlternateContent>
      </w:r>
      <w:r w:rsidR="004F7A5F" w:rsidRPr="004F7A5F">
        <w:rPr>
          <w:b/>
          <w:bCs/>
          <w:sz w:val="22"/>
          <w:szCs w:val="22"/>
        </w:rPr>
        <w:t>Fig. 19.</w:t>
      </w:r>
      <w:r w:rsidR="004F7A5F">
        <w:rPr>
          <w:sz w:val="22"/>
          <w:szCs w:val="22"/>
        </w:rPr>
        <w:t xml:space="preserve"> </w:t>
      </w:r>
      <w:r w:rsidR="00FF1560" w:rsidRPr="00FF1560">
        <w:rPr>
          <w:sz w:val="22"/>
          <w:szCs w:val="22"/>
        </w:rPr>
        <w:t>illustrates the use of the Dimensions panel. In panel (a), once the pixel size and lateral magnification are defined, the Apply button updates the image scaling so that subsequent analyses are expressed in real-world units. By default, a scale bar is displayed on the image. This bar can be modified in two ways: by left-clicking, the user may adjust its length (panel b, right), and by right-clicking, the user can change its color (available options: white, black, or red; panel b, left).</w:t>
      </w:r>
      <w:r w:rsidR="00FF1560">
        <w:rPr>
          <w:sz w:val="22"/>
          <w:szCs w:val="22"/>
        </w:rPr>
        <w:t xml:space="preserve"> After </w:t>
      </w:r>
      <w:r w:rsidR="00841FFF">
        <w:rPr>
          <w:sz w:val="22"/>
          <w:szCs w:val="22"/>
        </w:rPr>
        <w:t>applying</w:t>
      </w:r>
      <w:r w:rsidR="00FF1560">
        <w:rPr>
          <w:sz w:val="22"/>
          <w:szCs w:val="22"/>
        </w:rPr>
        <w:t xml:space="preserve"> the dimensions, </w:t>
      </w:r>
      <w:r w:rsidR="00FF1560" w:rsidRPr="00FF1560">
        <w:rPr>
          <w:sz w:val="22"/>
          <w:szCs w:val="22"/>
        </w:rPr>
        <w:t>user</w:t>
      </w:r>
      <w:r w:rsidR="00FF1560">
        <w:rPr>
          <w:sz w:val="22"/>
          <w:szCs w:val="22"/>
        </w:rPr>
        <w:t>s</w:t>
      </w:r>
      <w:r w:rsidR="00FF1560" w:rsidRPr="00FF1560">
        <w:rPr>
          <w:sz w:val="22"/>
          <w:szCs w:val="22"/>
        </w:rPr>
        <w:t xml:space="preserve"> can draw lines between two points in the image to measure distances within the sample. Panel (d) shows examples of measured cell diameters, while panel (c) presents zoomed views of two selected regions to highlight the computed values.</w:t>
      </w:r>
    </w:p>
    <w:p w14:paraId="239E00C2" w14:textId="77777777" w:rsidR="00FE3CF0" w:rsidRDefault="00FE3CF0" w:rsidP="00FE3CF0">
      <w:pPr>
        <w:pStyle w:val="Prrafodelista"/>
        <w:spacing w:after="0" w:line="240" w:lineRule="auto"/>
        <w:ind w:left="1152"/>
        <w:rPr>
          <w:b/>
          <w:bCs/>
          <w:sz w:val="22"/>
          <w:szCs w:val="22"/>
        </w:rPr>
      </w:pPr>
    </w:p>
    <w:p w14:paraId="062291FF" w14:textId="77777777" w:rsidR="009118E6" w:rsidRDefault="00D402AD" w:rsidP="0078442D">
      <w:pPr>
        <w:pStyle w:val="Prrafodelista"/>
        <w:keepNext/>
        <w:spacing w:after="0" w:line="240" w:lineRule="auto"/>
        <w:ind w:left="1152"/>
        <w:jc w:val="center"/>
      </w:pPr>
      <w:r>
        <w:rPr>
          <w:noProof/>
        </w:rPr>
        <w:lastRenderedPageBreak/>
        <w:drawing>
          <wp:inline distT="0" distB="0" distL="0" distR="0" wp14:anchorId="3DC0FDC0" wp14:editId="3F2A5EF0">
            <wp:extent cx="4472542" cy="2272353"/>
            <wp:effectExtent l="0" t="0" r="4445" b="0"/>
            <wp:docPr id="4582066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33653" cy="2303401"/>
                    </a:xfrm>
                    <a:prstGeom prst="rect">
                      <a:avLst/>
                    </a:prstGeom>
                    <a:noFill/>
                    <a:ln>
                      <a:noFill/>
                    </a:ln>
                  </pic:spPr>
                </pic:pic>
              </a:graphicData>
            </a:graphic>
          </wp:inline>
        </w:drawing>
      </w:r>
    </w:p>
    <w:p w14:paraId="181296F0" w14:textId="5F9E6DF7" w:rsidR="00F43656" w:rsidRPr="0078442D" w:rsidRDefault="009118E6" w:rsidP="004F7A5F">
      <w:pPr>
        <w:pStyle w:val="Descripcin"/>
        <w:jc w:val="both"/>
        <w:rPr>
          <w:b/>
          <w:bCs/>
          <w:i w:val="0"/>
          <w:iCs w:val="0"/>
          <w:color w:val="auto"/>
          <w:sz w:val="22"/>
          <w:szCs w:val="22"/>
        </w:rPr>
      </w:pPr>
      <w:bookmarkStart w:id="104" w:name="_Ref207376709"/>
      <w:r w:rsidRPr="003D7016">
        <w:rPr>
          <w:b/>
          <w:bCs/>
          <w:i w:val="0"/>
          <w:iCs w:val="0"/>
          <w:color w:val="auto"/>
          <w:sz w:val="22"/>
          <w:szCs w:val="22"/>
        </w:rPr>
        <w:t xml:space="preserve">Fig </w:t>
      </w:r>
      <w:bookmarkEnd w:id="104"/>
      <w:r w:rsidR="004F7A5F" w:rsidRPr="003D7016">
        <w:rPr>
          <w:b/>
          <w:bCs/>
          <w:i w:val="0"/>
          <w:iCs w:val="0"/>
          <w:color w:val="auto"/>
          <w:sz w:val="22"/>
          <w:szCs w:val="22"/>
        </w:rPr>
        <w:t>19</w:t>
      </w:r>
      <w:r w:rsidRPr="003D7016">
        <w:rPr>
          <w:b/>
          <w:bCs/>
          <w:i w:val="0"/>
          <w:iCs w:val="0"/>
          <w:color w:val="auto"/>
          <w:sz w:val="22"/>
          <w:szCs w:val="22"/>
        </w:rPr>
        <w:t>.</w:t>
      </w:r>
      <w:r w:rsidRPr="0078442D">
        <w:rPr>
          <w:i w:val="0"/>
          <w:iCs w:val="0"/>
          <w:color w:val="auto"/>
          <w:sz w:val="22"/>
          <w:szCs w:val="22"/>
        </w:rPr>
        <w:t xml:space="preserve"> </w:t>
      </w:r>
      <w:r w:rsidR="008B56D4" w:rsidRPr="0078442D">
        <w:rPr>
          <w:i w:val="0"/>
          <w:iCs w:val="0"/>
          <w:color w:val="auto"/>
          <w:sz w:val="22"/>
          <w:szCs w:val="22"/>
        </w:rPr>
        <w:t xml:space="preserve">Workflow of the Dimensions tool in </w:t>
      </w:r>
      <w:proofErr w:type="spellStart"/>
      <w:r w:rsidR="008B56D4" w:rsidRPr="0078442D">
        <w:rPr>
          <w:i w:val="0"/>
          <w:iCs w:val="0"/>
          <w:color w:val="auto"/>
          <w:sz w:val="22"/>
          <w:szCs w:val="22"/>
        </w:rPr>
        <w:t>HoloBio</w:t>
      </w:r>
      <w:proofErr w:type="spellEnd"/>
      <w:r w:rsidR="008B56D4" w:rsidRPr="0078442D">
        <w:rPr>
          <w:i w:val="0"/>
          <w:iCs w:val="0"/>
          <w:color w:val="auto"/>
          <w:sz w:val="22"/>
          <w:szCs w:val="22"/>
        </w:rPr>
        <w:t>. (</w:t>
      </w:r>
      <w:r w:rsidR="004F7A5F">
        <w:rPr>
          <w:i w:val="0"/>
          <w:iCs w:val="0"/>
          <w:color w:val="auto"/>
          <w:sz w:val="22"/>
          <w:szCs w:val="22"/>
        </w:rPr>
        <w:t>a</w:t>
      </w:r>
      <w:r w:rsidR="008B56D4" w:rsidRPr="0078442D">
        <w:rPr>
          <w:i w:val="0"/>
          <w:iCs w:val="0"/>
          <w:color w:val="auto"/>
          <w:sz w:val="22"/>
          <w:szCs w:val="22"/>
        </w:rPr>
        <w:t>) shows the selection of the measurement mode and magnification parameters. (</w:t>
      </w:r>
      <w:r w:rsidR="004F7A5F">
        <w:rPr>
          <w:i w:val="0"/>
          <w:iCs w:val="0"/>
          <w:color w:val="auto"/>
          <w:sz w:val="22"/>
          <w:szCs w:val="22"/>
        </w:rPr>
        <w:t>b</w:t>
      </w:r>
      <w:r w:rsidR="008B56D4" w:rsidRPr="0078442D">
        <w:rPr>
          <w:i w:val="0"/>
          <w:iCs w:val="0"/>
          <w:color w:val="auto"/>
          <w:sz w:val="22"/>
          <w:szCs w:val="22"/>
        </w:rPr>
        <w:t>) illustrates the scaling options for color and reference length. (</w:t>
      </w:r>
      <w:r w:rsidR="004F7A5F">
        <w:rPr>
          <w:i w:val="0"/>
          <w:iCs w:val="0"/>
          <w:color w:val="auto"/>
          <w:sz w:val="22"/>
          <w:szCs w:val="22"/>
        </w:rPr>
        <w:t>c</w:t>
      </w:r>
      <w:r w:rsidR="008B56D4" w:rsidRPr="0078442D">
        <w:rPr>
          <w:i w:val="0"/>
          <w:iCs w:val="0"/>
          <w:color w:val="auto"/>
          <w:sz w:val="22"/>
          <w:szCs w:val="22"/>
        </w:rPr>
        <w:t>) displays examples of individual particle size measurements. (</w:t>
      </w:r>
      <w:r w:rsidR="004F7A5F">
        <w:rPr>
          <w:i w:val="0"/>
          <w:iCs w:val="0"/>
          <w:color w:val="auto"/>
          <w:sz w:val="22"/>
          <w:szCs w:val="22"/>
        </w:rPr>
        <w:t>d</w:t>
      </w:r>
      <w:r w:rsidR="008B56D4" w:rsidRPr="0078442D">
        <w:rPr>
          <w:i w:val="0"/>
          <w:iCs w:val="0"/>
          <w:color w:val="auto"/>
          <w:sz w:val="22"/>
          <w:szCs w:val="22"/>
        </w:rPr>
        <w:t>) presents the resulting dimension annotations over the reconstructed phase image.</w:t>
      </w:r>
    </w:p>
    <w:p w14:paraId="3533C1D2" w14:textId="77777777" w:rsidR="00F43656" w:rsidRDefault="00F43656" w:rsidP="00FE3CF0">
      <w:pPr>
        <w:pStyle w:val="Prrafodelista"/>
        <w:spacing w:after="0" w:line="240" w:lineRule="auto"/>
        <w:ind w:left="1152"/>
        <w:rPr>
          <w:b/>
          <w:bCs/>
          <w:sz w:val="22"/>
          <w:szCs w:val="22"/>
        </w:rPr>
      </w:pPr>
    </w:p>
    <w:p w14:paraId="4C161F29" w14:textId="77777777" w:rsidR="00FF1560" w:rsidRDefault="00FF1560" w:rsidP="00FE3CF0">
      <w:pPr>
        <w:pStyle w:val="Prrafodelista"/>
        <w:spacing w:after="0" w:line="240" w:lineRule="auto"/>
        <w:ind w:left="1152"/>
        <w:rPr>
          <w:b/>
          <w:bCs/>
          <w:sz w:val="22"/>
          <w:szCs w:val="22"/>
        </w:rPr>
      </w:pPr>
    </w:p>
    <w:p w14:paraId="41766374" w14:textId="72006256" w:rsidR="00E9797C" w:rsidRDefault="00E9797C" w:rsidP="00B865D2">
      <w:pPr>
        <w:pStyle w:val="Prrafodelista"/>
        <w:numPr>
          <w:ilvl w:val="2"/>
          <w:numId w:val="77"/>
        </w:numPr>
        <w:spacing w:after="0" w:line="240" w:lineRule="auto"/>
        <w:ind w:left="1152"/>
        <w:rPr>
          <w:b/>
          <w:bCs/>
          <w:sz w:val="22"/>
          <w:szCs w:val="22"/>
        </w:rPr>
      </w:pPr>
      <w:r w:rsidRPr="00EC119B">
        <w:rPr>
          <w:b/>
          <w:bCs/>
          <w:sz w:val="22"/>
          <w:szCs w:val="22"/>
        </w:rPr>
        <w:t>QPI Measurements</w:t>
      </w:r>
    </w:p>
    <w:p w14:paraId="3B5CFAAE" w14:textId="57895DF2" w:rsidR="00FF1560" w:rsidRDefault="00FF1560" w:rsidP="00FF1560">
      <w:pPr>
        <w:spacing w:after="0" w:line="240" w:lineRule="auto"/>
        <w:ind w:left="360"/>
        <w:jc w:val="both"/>
        <w:rPr>
          <w:sz w:val="22"/>
          <w:szCs w:val="22"/>
        </w:rPr>
      </w:pPr>
      <w:r w:rsidRPr="00FF1560">
        <w:rPr>
          <w:sz w:val="22"/>
          <w:szCs w:val="22"/>
        </w:rPr>
        <w:t>The QPI (Quantitative Phase Imaging) Measurements section allows users to extract phase profiles, perform thickness or refractive index–based analyses within a selected Region of Interest (ROI).</w:t>
      </w:r>
    </w:p>
    <w:p w14:paraId="28F99E9B" w14:textId="36D5EDBA" w:rsidR="00EC119B" w:rsidRPr="00FF1560" w:rsidRDefault="00EC119B" w:rsidP="00FF1560">
      <w:pPr>
        <w:pStyle w:val="Prrafodelista"/>
        <w:numPr>
          <w:ilvl w:val="0"/>
          <w:numId w:val="50"/>
        </w:numPr>
        <w:spacing w:after="0" w:line="240" w:lineRule="auto"/>
        <w:jc w:val="both"/>
        <w:rPr>
          <w:b/>
          <w:bCs/>
          <w:sz w:val="22"/>
          <w:szCs w:val="22"/>
        </w:rPr>
      </w:pPr>
      <w:r w:rsidRPr="00FF1560">
        <w:rPr>
          <w:b/>
          <w:bCs/>
          <w:sz w:val="22"/>
          <w:szCs w:val="22"/>
        </w:rPr>
        <w:t xml:space="preserve">ROI Selection: </w:t>
      </w:r>
      <w:r w:rsidR="00C068F9" w:rsidRPr="00C068F9">
        <w:rPr>
          <w:sz w:val="22"/>
          <w:szCs w:val="22"/>
        </w:rPr>
        <w:t>Allows the user to select the geometry of the measurement region, either Lineal or Circular, which determines how the phase profile will be extracted for quantitative analysis.</w:t>
      </w:r>
    </w:p>
    <w:p w14:paraId="0B467295" w14:textId="7D62372E" w:rsidR="00EC119B" w:rsidRPr="00EC119B" w:rsidRDefault="00EC119B" w:rsidP="00C068F9">
      <w:pPr>
        <w:numPr>
          <w:ilvl w:val="0"/>
          <w:numId w:val="49"/>
        </w:numPr>
        <w:spacing w:after="0" w:line="240" w:lineRule="auto"/>
        <w:jc w:val="both"/>
        <w:rPr>
          <w:b/>
          <w:bCs/>
          <w:sz w:val="22"/>
          <w:szCs w:val="22"/>
        </w:rPr>
      </w:pPr>
      <w:r w:rsidRPr="00EC119B">
        <w:rPr>
          <w:b/>
          <w:bCs/>
          <w:sz w:val="22"/>
          <w:szCs w:val="22"/>
        </w:rPr>
        <w:t xml:space="preserve">Measurement Mode: </w:t>
      </w:r>
      <w:r w:rsidR="00C068F9" w:rsidRPr="00C068F9">
        <w:rPr>
          <w:sz w:val="22"/>
          <w:szCs w:val="22"/>
        </w:rPr>
        <w:t>Specifies the type of quantity the user wants to evaluate. Two options are available (Thickness and Refractive Index).</w:t>
      </w:r>
    </w:p>
    <w:p w14:paraId="28A6828A" w14:textId="7151FD2D" w:rsidR="00EC119B" w:rsidRPr="00EC119B" w:rsidRDefault="00EC119B" w:rsidP="00EC119B">
      <w:pPr>
        <w:numPr>
          <w:ilvl w:val="0"/>
          <w:numId w:val="49"/>
        </w:numPr>
        <w:spacing w:after="0" w:line="240" w:lineRule="auto"/>
        <w:rPr>
          <w:b/>
          <w:bCs/>
          <w:sz w:val="22"/>
          <w:szCs w:val="22"/>
        </w:rPr>
      </w:pPr>
      <w:r w:rsidRPr="00EC119B">
        <w:rPr>
          <w:b/>
          <w:bCs/>
          <w:sz w:val="22"/>
          <w:szCs w:val="22"/>
        </w:rPr>
        <w:t>Input Parameters:</w:t>
      </w:r>
      <w:r w:rsidR="00C068F9">
        <w:rPr>
          <w:b/>
          <w:bCs/>
          <w:sz w:val="22"/>
          <w:szCs w:val="22"/>
        </w:rPr>
        <w:t xml:space="preserve"> </w:t>
      </w:r>
      <w:r w:rsidR="00C068F9" w:rsidRPr="00C068F9">
        <w:rPr>
          <w:sz w:val="22"/>
          <w:szCs w:val="22"/>
        </w:rPr>
        <w:t xml:space="preserve">The active fields depend on the selected </w:t>
      </w:r>
      <w:r w:rsidR="00C068F9" w:rsidRPr="00C068F9">
        <w:rPr>
          <w:i/>
          <w:iCs/>
          <w:sz w:val="22"/>
          <w:szCs w:val="22"/>
        </w:rPr>
        <w:t>Measurement Mode</w:t>
      </w:r>
      <w:r w:rsidR="00C068F9">
        <w:rPr>
          <w:i/>
          <w:iCs/>
          <w:sz w:val="22"/>
          <w:szCs w:val="22"/>
        </w:rPr>
        <w:t>.</w:t>
      </w:r>
    </w:p>
    <w:p w14:paraId="5F4A2B04" w14:textId="7146D37E" w:rsidR="00C068F9" w:rsidRPr="00C068F9" w:rsidRDefault="00C068F9" w:rsidP="00C068F9">
      <w:pPr>
        <w:pStyle w:val="Prrafodelista"/>
        <w:numPr>
          <w:ilvl w:val="0"/>
          <w:numId w:val="51"/>
        </w:numPr>
        <w:spacing w:after="0" w:line="240" w:lineRule="auto"/>
        <w:rPr>
          <w:sz w:val="22"/>
          <w:szCs w:val="22"/>
        </w:rPr>
      </w:pPr>
      <w:r w:rsidRPr="00C068F9">
        <w:rPr>
          <w:sz w:val="22"/>
          <w:szCs w:val="22"/>
        </w:rPr>
        <w:t xml:space="preserve">If Thickness is selected → the fields </w:t>
      </w:r>
      <w:r w:rsidRPr="00C068F9">
        <w:rPr>
          <w:b/>
          <w:bCs/>
          <w:sz w:val="22"/>
          <w:szCs w:val="22"/>
        </w:rPr>
        <w:t>Ind. Sample</w:t>
      </w:r>
      <w:r w:rsidRPr="00C068F9">
        <w:rPr>
          <w:sz w:val="22"/>
          <w:szCs w:val="22"/>
        </w:rPr>
        <w:t xml:space="preserve"> (refractive index of the sample) and </w:t>
      </w:r>
      <w:r w:rsidRPr="00C068F9">
        <w:rPr>
          <w:b/>
          <w:bCs/>
          <w:sz w:val="22"/>
          <w:szCs w:val="22"/>
        </w:rPr>
        <w:t>Ref. Medium</w:t>
      </w:r>
      <w:r w:rsidRPr="00C068F9">
        <w:rPr>
          <w:sz w:val="22"/>
          <w:szCs w:val="22"/>
        </w:rPr>
        <w:t xml:space="preserve"> (refractive index of the surrounding medium) become</w:t>
      </w:r>
      <w:r w:rsidR="00841FFF">
        <w:rPr>
          <w:sz w:val="22"/>
          <w:szCs w:val="22"/>
        </w:rPr>
        <w:t>s</w:t>
      </w:r>
      <w:r w:rsidRPr="00C068F9">
        <w:rPr>
          <w:sz w:val="22"/>
          <w:szCs w:val="22"/>
        </w:rPr>
        <w:t xml:space="preserve"> available.</w:t>
      </w:r>
    </w:p>
    <w:p w14:paraId="3B6133A3" w14:textId="11A0EDA4" w:rsidR="00C068F9" w:rsidRPr="00C068F9" w:rsidRDefault="00C068F9" w:rsidP="00C068F9">
      <w:pPr>
        <w:pStyle w:val="Prrafodelista"/>
        <w:numPr>
          <w:ilvl w:val="0"/>
          <w:numId w:val="51"/>
        </w:numPr>
        <w:spacing w:after="0" w:line="240" w:lineRule="auto"/>
        <w:jc w:val="both"/>
        <w:rPr>
          <w:sz w:val="22"/>
          <w:szCs w:val="22"/>
        </w:rPr>
      </w:pPr>
      <w:r w:rsidRPr="00C068F9">
        <w:rPr>
          <w:sz w:val="22"/>
          <w:szCs w:val="22"/>
        </w:rPr>
        <w:t xml:space="preserve">If Refractive Index is selected → the field </w:t>
      </w:r>
      <w:r w:rsidRPr="00C068F9">
        <w:rPr>
          <w:b/>
          <w:bCs/>
          <w:sz w:val="22"/>
          <w:szCs w:val="22"/>
        </w:rPr>
        <w:t>Thickness</w:t>
      </w:r>
      <w:r w:rsidRPr="00C068F9">
        <w:rPr>
          <w:sz w:val="22"/>
          <w:szCs w:val="22"/>
        </w:rPr>
        <w:t xml:space="preserve"> is enabled to provide the sample thickness.</w:t>
      </w:r>
    </w:p>
    <w:p w14:paraId="1B06BF5F" w14:textId="58A65F57" w:rsidR="00C068F9" w:rsidRPr="00C068F9" w:rsidRDefault="00C068F9" w:rsidP="00C068F9">
      <w:pPr>
        <w:pStyle w:val="Prrafodelista"/>
        <w:numPr>
          <w:ilvl w:val="0"/>
          <w:numId w:val="51"/>
        </w:numPr>
        <w:spacing w:after="0" w:line="240" w:lineRule="auto"/>
        <w:rPr>
          <w:sz w:val="22"/>
          <w:szCs w:val="22"/>
        </w:rPr>
      </w:pPr>
      <w:r w:rsidRPr="00C068F9">
        <w:rPr>
          <w:sz w:val="22"/>
          <w:szCs w:val="22"/>
        </w:rPr>
        <w:t xml:space="preserve">Zones </w:t>
      </w:r>
      <w:r w:rsidR="009118E6" w:rsidRPr="00C068F9">
        <w:rPr>
          <w:sz w:val="22"/>
          <w:szCs w:val="22"/>
        </w:rPr>
        <w:t>are</w:t>
      </w:r>
      <w:r w:rsidRPr="00C068F9">
        <w:rPr>
          <w:sz w:val="22"/>
          <w:szCs w:val="22"/>
        </w:rPr>
        <w:t xml:space="preserve"> always available to define the range of regions to be analyzed.</w:t>
      </w:r>
    </w:p>
    <w:p w14:paraId="78461877" w14:textId="77777777" w:rsidR="00C068F9" w:rsidRDefault="00C068F9" w:rsidP="00C068F9">
      <w:pPr>
        <w:spacing w:after="0" w:line="240" w:lineRule="auto"/>
        <w:ind w:left="432"/>
        <w:jc w:val="both"/>
        <w:rPr>
          <w:sz w:val="22"/>
          <w:szCs w:val="22"/>
        </w:rPr>
      </w:pPr>
    </w:p>
    <w:p w14:paraId="3782066F" w14:textId="65C9581C" w:rsidR="00EC119B" w:rsidRPr="00EC119B" w:rsidRDefault="00EC119B" w:rsidP="00C068F9">
      <w:pPr>
        <w:spacing w:after="0" w:line="240" w:lineRule="auto"/>
        <w:ind w:left="432"/>
        <w:jc w:val="both"/>
        <w:rPr>
          <w:sz w:val="22"/>
          <w:szCs w:val="22"/>
        </w:rPr>
      </w:pPr>
      <w:r w:rsidRPr="00EC119B">
        <w:rPr>
          <w:sz w:val="22"/>
          <w:szCs w:val="22"/>
        </w:rPr>
        <w:t>By clicking Apply, the system computes and displays the selected measurement, enabling quantitative analysis of biological specimens.</w:t>
      </w:r>
    </w:p>
    <w:p w14:paraId="5CD81998" w14:textId="77777777" w:rsidR="00EC119B" w:rsidRDefault="00EC119B" w:rsidP="00EC119B">
      <w:pPr>
        <w:spacing w:after="0" w:line="240" w:lineRule="auto"/>
        <w:ind w:left="432"/>
        <w:rPr>
          <w:b/>
          <w:bCs/>
          <w:sz w:val="22"/>
          <w:szCs w:val="22"/>
        </w:rPr>
      </w:pPr>
    </w:p>
    <w:p w14:paraId="0F3C9E14" w14:textId="197E4526" w:rsidR="00C068F9" w:rsidRDefault="00C068F9" w:rsidP="00C068F9">
      <w:pPr>
        <w:spacing w:after="0"/>
        <w:ind w:left="360"/>
        <w:rPr>
          <w:sz w:val="22"/>
          <w:szCs w:val="22"/>
        </w:rPr>
      </w:pPr>
      <w:r>
        <w:rPr>
          <w:b/>
          <w:bCs/>
          <w:sz w:val="22"/>
          <w:szCs w:val="22"/>
        </w:rPr>
        <w:t>How to use?</w:t>
      </w:r>
      <w:r>
        <w:rPr>
          <w:b/>
          <w:bCs/>
          <w:sz w:val="22"/>
          <w:szCs w:val="22"/>
        </w:rPr>
        <w:br/>
      </w:r>
      <w:r>
        <w:rPr>
          <w:sz w:val="22"/>
          <w:szCs w:val="22"/>
        </w:rPr>
        <w:t xml:space="preserve"> </w:t>
      </w:r>
      <w:r>
        <w:rPr>
          <w:sz w:val="22"/>
          <w:szCs w:val="22"/>
        </w:rPr>
        <w:tab/>
      </w:r>
      <w:r w:rsidRPr="00FF1560">
        <w:rPr>
          <w:sz w:val="22"/>
          <w:szCs w:val="22"/>
        </w:rPr>
        <w:t xml:space="preserve">Step 1 – Define </w:t>
      </w:r>
      <w:r>
        <w:rPr>
          <w:sz w:val="22"/>
          <w:szCs w:val="22"/>
        </w:rPr>
        <w:t>ROI.</w:t>
      </w:r>
    </w:p>
    <w:p w14:paraId="23891991" w14:textId="713C24C3" w:rsidR="00C068F9" w:rsidRDefault="00C068F9" w:rsidP="00C068F9">
      <w:pPr>
        <w:spacing w:after="0"/>
        <w:ind w:left="360"/>
        <w:rPr>
          <w:sz w:val="22"/>
          <w:szCs w:val="22"/>
        </w:rPr>
      </w:pPr>
      <w:r>
        <w:rPr>
          <w:b/>
          <w:bCs/>
          <w:sz w:val="22"/>
          <w:szCs w:val="22"/>
        </w:rPr>
        <w:tab/>
      </w:r>
      <w:r w:rsidRPr="00FF1560">
        <w:rPr>
          <w:sz w:val="22"/>
          <w:szCs w:val="22"/>
        </w:rPr>
        <w:t xml:space="preserve">Step 2 – </w:t>
      </w:r>
      <w:r w:rsidR="00CB71E1">
        <w:rPr>
          <w:sz w:val="22"/>
          <w:szCs w:val="22"/>
        </w:rPr>
        <w:t>Select</w:t>
      </w:r>
      <w:r>
        <w:rPr>
          <w:sz w:val="22"/>
          <w:szCs w:val="22"/>
        </w:rPr>
        <w:t xml:space="preserve"> Measurement Mode</w:t>
      </w:r>
      <w:r w:rsidRPr="00FF1560">
        <w:rPr>
          <w:sz w:val="22"/>
          <w:szCs w:val="22"/>
        </w:rPr>
        <w:t>.</w:t>
      </w:r>
    </w:p>
    <w:p w14:paraId="70F72D8E" w14:textId="7EB1D1B4" w:rsidR="00CB71E1" w:rsidRDefault="00CB71E1" w:rsidP="00C068F9">
      <w:pPr>
        <w:spacing w:after="0"/>
        <w:ind w:left="360"/>
        <w:rPr>
          <w:sz w:val="22"/>
          <w:szCs w:val="22"/>
        </w:rPr>
      </w:pPr>
      <w:r>
        <w:rPr>
          <w:sz w:val="22"/>
          <w:szCs w:val="22"/>
        </w:rPr>
        <w:tab/>
        <w:t>Step 3 – Enter Input parameters</w:t>
      </w:r>
      <w:r w:rsidR="00564C25">
        <w:rPr>
          <w:sz w:val="22"/>
          <w:szCs w:val="22"/>
        </w:rPr>
        <w:t>.</w:t>
      </w:r>
    </w:p>
    <w:p w14:paraId="5DA6A145" w14:textId="64D85627" w:rsidR="00C068F9" w:rsidRPr="00FF1560" w:rsidRDefault="00C068F9" w:rsidP="00C068F9">
      <w:pPr>
        <w:spacing w:after="0"/>
        <w:ind w:left="360"/>
        <w:rPr>
          <w:sz w:val="22"/>
          <w:szCs w:val="22"/>
        </w:rPr>
      </w:pPr>
      <w:r>
        <w:rPr>
          <w:sz w:val="22"/>
          <w:szCs w:val="22"/>
        </w:rPr>
        <w:tab/>
      </w:r>
      <w:r w:rsidRPr="00FF1560">
        <w:rPr>
          <w:sz w:val="22"/>
          <w:szCs w:val="22"/>
        </w:rPr>
        <w:t xml:space="preserve">Step </w:t>
      </w:r>
      <w:r w:rsidR="00CB71E1">
        <w:rPr>
          <w:sz w:val="22"/>
          <w:szCs w:val="22"/>
        </w:rPr>
        <w:t>4</w:t>
      </w:r>
      <w:r w:rsidRPr="00FF1560">
        <w:rPr>
          <w:sz w:val="22"/>
          <w:szCs w:val="22"/>
        </w:rPr>
        <w:t xml:space="preserve"> – Perform Measurements</w:t>
      </w:r>
      <w:r>
        <w:rPr>
          <w:sz w:val="22"/>
          <w:szCs w:val="22"/>
        </w:rPr>
        <w:t>.</w:t>
      </w:r>
    </w:p>
    <w:p w14:paraId="56838971" w14:textId="77777777" w:rsidR="00C068F9" w:rsidRDefault="00C068F9" w:rsidP="00EC119B">
      <w:pPr>
        <w:spacing w:after="0" w:line="240" w:lineRule="auto"/>
        <w:ind w:left="432"/>
        <w:rPr>
          <w:b/>
          <w:bCs/>
          <w:sz w:val="22"/>
          <w:szCs w:val="22"/>
        </w:rPr>
      </w:pPr>
    </w:p>
    <w:p w14:paraId="31BA9A80" w14:textId="30A87B5A" w:rsidR="003A5C1F" w:rsidRPr="003A5C1F" w:rsidRDefault="003D7016" w:rsidP="003A5C1F">
      <w:pPr>
        <w:spacing w:after="0" w:line="240" w:lineRule="auto"/>
        <w:ind w:left="432"/>
        <w:jc w:val="both"/>
        <w:rPr>
          <w:sz w:val="22"/>
          <w:szCs w:val="22"/>
        </w:rPr>
      </w:pPr>
      <w:r w:rsidRPr="003D7016">
        <w:rPr>
          <w:b/>
          <w:bCs/>
          <w:sz w:val="22"/>
          <w:szCs w:val="22"/>
        </w:rPr>
        <w:lastRenderedPageBreak/>
        <w:t>Fig 20.</w:t>
      </w:r>
      <w:r>
        <w:rPr>
          <w:sz w:val="22"/>
          <w:szCs w:val="22"/>
        </w:rPr>
        <w:t xml:space="preserve"> </w:t>
      </w:r>
      <w:r w:rsidR="003A5C1F" w:rsidRPr="003A5C1F">
        <w:rPr>
          <w:sz w:val="22"/>
          <w:szCs w:val="22"/>
        </w:rPr>
        <w:t>illustrates the use of the QPI Measurements panel. In panel (a), the user selects the ROI geometry (linea</w:t>
      </w:r>
      <w:r w:rsidR="00841FFF">
        <w:rPr>
          <w:sz w:val="22"/>
          <w:szCs w:val="22"/>
        </w:rPr>
        <w:t>r</w:t>
      </w:r>
      <w:r w:rsidR="003A5C1F" w:rsidRPr="003A5C1F">
        <w:rPr>
          <w:sz w:val="22"/>
          <w:szCs w:val="22"/>
        </w:rPr>
        <w:t xml:space="preserve"> or circular), chooses the measurement mode (e.g., thickness), and defines the required input parameters such as Ind. Sample, Ref. Medium</w:t>
      </w:r>
      <w:r w:rsidR="003A5C1F">
        <w:rPr>
          <w:sz w:val="22"/>
          <w:szCs w:val="22"/>
        </w:rPr>
        <w:t xml:space="preserve">. </w:t>
      </w:r>
      <w:r w:rsidR="003A5C1F" w:rsidRPr="003A5C1F">
        <w:rPr>
          <w:sz w:val="22"/>
          <w:szCs w:val="22"/>
        </w:rPr>
        <w:t xml:space="preserve">Once the parameters are set, pressing </w:t>
      </w:r>
      <w:r w:rsidR="003A5C1F" w:rsidRPr="003C395F">
        <w:rPr>
          <w:sz w:val="22"/>
          <w:szCs w:val="22"/>
        </w:rPr>
        <w:t>Apply</w:t>
      </w:r>
      <w:r w:rsidR="003A5C1F" w:rsidRPr="003A5C1F">
        <w:rPr>
          <w:sz w:val="22"/>
          <w:szCs w:val="22"/>
        </w:rPr>
        <w:t xml:space="preserve"> enables the extraction of quantitative phase information.</w:t>
      </w:r>
      <w:r w:rsidR="003A5C1F">
        <w:rPr>
          <w:sz w:val="22"/>
          <w:szCs w:val="22"/>
        </w:rPr>
        <w:t xml:space="preserve"> </w:t>
      </w:r>
      <w:r w:rsidR="003A5C1F" w:rsidRPr="003A5C1F">
        <w:rPr>
          <w:sz w:val="22"/>
          <w:szCs w:val="22"/>
        </w:rPr>
        <w:t>Panel (c) shows how users can define line profiles by selecting two points within the image. Each profile corresponds to a region of the sample where the phase variation will be analyzed. The resulting phase profiles are plotted in panel (d), displaying the phase distribution as a function of distance for the selected ROIs. Finally, panel (b) presents the QPI results table, which summarizes key numerical values for each zone, including minimum, maximum, and average phase.</w:t>
      </w:r>
    </w:p>
    <w:p w14:paraId="35C9C2A4" w14:textId="4EC1D5A7" w:rsidR="00564C25" w:rsidRDefault="00564C25" w:rsidP="003A5C1F">
      <w:pPr>
        <w:spacing w:after="0" w:line="240" w:lineRule="auto"/>
        <w:ind w:left="432"/>
        <w:jc w:val="both"/>
        <w:rPr>
          <w:b/>
          <w:bCs/>
          <w:sz w:val="22"/>
          <w:szCs w:val="22"/>
        </w:rPr>
      </w:pPr>
    </w:p>
    <w:p w14:paraId="6839311B" w14:textId="77777777" w:rsidR="009118E6" w:rsidRDefault="00221B83" w:rsidP="0078442D">
      <w:pPr>
        <w:keepNext/>
        <w:spacing w:after="0" w:line="240" w:lineRule="auto"/>
        <w:jc w:val="center"/>
      </w:pPr>
      <w:r>
        <w:rPr>
          <w:noProof/>
        </w:rPr>
        <w:drawing>
          <wp:inline distT="0" distB="0" distL="0" distR="0" wp14:anchorId="775EF6A0" wp14:editId="0BC87045">
            <wp:extent cx="5581955" cy="1916582"/>
            <wp:effectExtent l="0" t="0" r="0" b="7620"/>
            <wp:docPr id="2040523203" name="Imagen 1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3203" name="Imagen 10" descr="Interfaz de usuario gráfica, Aplicación&#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7165" cy="1921804"/>
                    </a:xfrm>
                    <a:prstGeom prst="rect">
                      <a:avLst/>
                    </a:prstGeom>
                    <a:noFill/>
                    <a:ln>
                      <a:noFill/>
                    </a:ln>
                  </pic:spPr>
                </pic:pic>
              </a:graphicData>
            </a:graphic>
          </wp:inline>
        </w:drawing>
      </w:r>
    </w:p>
    <w:p w14:paraId="751AACCC" w14:textId="13A13632" w:rsidR="003A5C1F" w:rsidRPr="0078442D" w:rsidRDefault="009118E6" w:rsidP="003D7016">
      <w:pPr>
        <w:pStyle w:val="Descripcin"/>
        <w:jc w:val="both"/>
        <w:rPr>
          <w:b/>
          <w:bCs/>
          <w:i w:val="0"/>
          <w:iCs w:val="0"/>
          <w:color w:val="auto"/>
          <w:sz w:val="22"/>
          <w:szCs w:val="22"/>
        </w:rPr>
      </w:pPr>
      <w:bookmarkStart w:id="105" w:name="_Ref207376804"/>
      <w:r w:rsidRPr="003D7016">
        <w:rPr>
          <w:b/>
          <w:bCs/>
          <w:i w:val="0"/>
          <w:iCs w:val="0"/>
          <w:color w:val="auto"/>
          <w:sz w:val="22"/>
          <w:szCs w:val="22"/>
        </w:rPr>
        <w:t>Fig</w:t>
      </w:r>
      <w:bookmarkEnd w:id="105"/>
      <w:r w:rsidR="003D7016" w:rsidRPr="003D7016">
        <w:rPr>
          <w:b/>
          <w:bCs/>
          <w:i w:val="0"/>
          <w:iCs w:val="0"/>
          <w:color w:val="auto"/>
          <w:sz w:val="22"/>
          <w:szCs w:val="22"/>
        </w:rPr>
        <w:t>. 20</w:t>
      </w:r>
      <w:r w:rsidRPr="003D7016">
        <w:rPr>
          <w:b/>
          <w:bCs/>
          <w:i w:val="0"/>
          <w:iCs w:val="0"/>
          <w:color w:val="auto"/>
          <w:sz w:val="22"/>
          <w:szCs w:val="22"/>
        </w:rPr>
        <w:t>.</w:t>
      </w:r>
      <w:r w:rsidRPr="0078442D">
        <w:rPr>
          <w:i w:val="0"/>
          <w:iCs w:val="0"/>
          <w:color w:val="auto"/>
          <w:sz w:val="22"/>
          <w:szCs w:val="22"/>
        </w:rPr>
        <w:t xml:space="preserve"> </w:t>
      </w:r>
      <w:r w:rsidR="00864C75" w:rsidRPr="0078442D">
        <w:rPr>
          <w:i w:val="0"/>
          <w:iCs w:val="0"/>
          <w:color w:val="auto"/>
          <w:sz w:val="22"/>
          <w:szCs w:val="22"/>
        </w:rPr>
        <w:t xml:space="preserve">Use of the QPI Measurements panel in </w:t>
      </w:r>
      <w:proofErr w:type="spellStart"/>
      <w:r w:rsidR="00864C75" w:rsidRPr="0078442D">
        <w:rPr>
          <w:i w:val="0"/>
          <w:iCs w:val="0"/>
          <w:color w:val="auto"/>
          <w:sz w:val="22"/>
          <w:szCs w:val="22"/>
        </w:rPr>
        <w:t>HoloBio</w:t>
      </w:r>
      <w:proofErr w:type="spellEnd"/>
      <w:r w:rsidR="00864C75" w:rsidRPr="0078442D">
        <w:rPr>
          <w:i w:val="0"/>
          <w:iCs w:val="0"/>
          <w:color w:val="auto"/>
          <w:sz w:val="22"/>
          <w:szCs w:val="22"/>
        </w:rPr>
        <w:t>. (</w:t>
      </w:r>
      <w:r w:rsidR="003D7016">
        <w:rPr>
          <w:i w:val="0"/>
          <w:iCs w:val="0"/>
          <w:color w:val="auto"/>
          <w:sz w:val="22"/>
          <w:szCs w:val="22"/>
        </w:rPr>
        <w:t>a</w:t>
      </w:r>
      <w:r w:rsidR="00864C75" w:rsidRPr="0078442D">
        <w:rPr>
          <w:i w:val="0"/>
          <w:iCs w:val="0"/>
          <w:color w:val="auto"/>
          <w:sz w:val="22"/>
          <w:szCs w:val="22"/>
        </w:rPr>
        <w:t>) shows the selection of ROI geometry, measurement mode, and input parameters. (</w:t>
      </w:r>
      <w:r w:rsidR="003D7016">
        <w:rPr>
          <w:i w:val="0"/>
          <w:iCs w:val="0"/>
          <w:color w:val="auto"/>
          <w:sz w:val="22"/>
          <w:szCs w:val="22"/>
        </w:rPr>
        <w:t>b</w:t>
      </w:r>
      <w:r w:rsidR="00864C75" w:rsidRPr="0078442D">
        <w:rPr>
          <w:i w:val="0"/>
          <w:iCs w:val="0"/>
          <w:color w:val="auto"/>
          <w:sz w:val="22"/>
          <w:szCs w:val="22"/>
        </w:rPr>
        <w:t>) presents the QPI results table summarizing numerical values, including minimum, maximum, and average phase for each zone. (</w:t>
      </w:r>
      <w:r w:rsidR="003D7016">
        <w:rPr>
          <w:i w:val="0"/>
          <w:iCs w:val="0"/>
          <w:color w:val="auto"/>
          <w:sz w:val="22"/>
          <w:szCs w:val="22"/>
        </w:rPr>
        <w:t>c</w:t>
      </w:r>
      <w:r w:rsidR="00864C75" w:rsidRPr="0078442D">
        <w:rPr>
          <w:i w:val="0"/>
          <w:iCs w:val="0"/>
          <w:color w:val="auto"/>
          <w:sz w:val="22"/>
          <w:szCs w:val="22"/>
        </w:rPr>
        <w:t>) illustrates the definition of line profiles on the sample image for phase analysis. The corresponding phase distributions as a function of distance are plotted in (</w:t>
      </w:r>
      <w:r w:rsidR="003D7016">
        <w:rPr>
          <w:i w:val="0"/>
          <w:iCs w:val="0"/>
          <w:color w:val="auto"/>
          <w:sz w:val="22"/>
          <w:szCs w:val="22"/>
        </w:rPr>
        <w:t>d</w:t>
      </w:r>
      <w:r w:rsidR="00864C75" w:rsidRPr="0078442D">
        <w:rPr>
          <w:i w:val="0"/>
          <w:iCs w:val="0"/>
          <w:color w:val="auto"/>
          <w:sz w:val="22"/>
          <w:szCs w:val="22"/>
        </w:rPr>
        <w:t xml:space="preserve">). </w:t>
      </w:r>
    </w:p>
    <w:p w14:paraId="16F0CDE6" w14:textId="77777777" w:rsidR="00564C25" w:rsidRDefault="00564C25" w:rsidP="00EC119B">
      <w:pPr>
        <w:spacing w:after="0" w:line="240" w:lineRule="auto"/>
        <w:ind w:left="432"/>
        <w:rPr>
          <w:b/>
          <w:bCs/>
          <w:sz w:val="22"/>
          <w:szCs w:val="22"/>
        </w:rPr>
      </w:pPr>
    </w:p>
    <w:p w14:paraId="4908ED77" w14:textId="77777777" w:rsidR="003A5C1F" w:rsidRPr="00EC119B" w:rsidRDefault="003A5C1F" w:rsidP="00EC119B">
      <w:pPr>
        <w:spacing w:after="0" w:line="240" w:lineRule="auto"/>
        <w:ind w:left="432"/>
        <w:rPr>
          <w:b/>
          <w:bCs/>
          <w:sz w:val="22"/>
          <w:szCs w:val="22"/>
        </w:rPr>
      </w:pPr>
    </w:p>
    <w:p w14:paraId="33DB705E" w14:textId="553E79D8" w:rsidR="00E9797C" w:rsidRDefault="00E9797C" w:rsidP="00B865D2">
      <w:pPr>
        <w:pStyle w:val="Prrafodelista"/>
        <w:numPr>
          <w:ilvl w:val="2"/>
          <w:numId w:val="77"/>
        </w:numPr>
        <w:spacing w:after="0" w:line="240" w:lineRule="auto"/>
        <w:ind w:left="1152"/>
        <w:rPr>
          <w:b/>
          <w:bCs/>
          <w:sz w:val="22"/>
          <w:szCs w:val="22"/>
        </w:rPr>
      </w:pPr>
      <w:r w:rsidRPr="00EC119B">
        <w:rPr>
          <w:b/>
          <w:bCs/>
          <w:sz w:val="22"/>
          <w:szCs w:val="22"/>
        </w:rPr>
        <w:t>Microstructure Metrics</w:t>
      </w:r>
    </w:p>
    <w:p w14:paraId="3CD0A9AA" w14:textId="77777777" w:rsidR="00884856" w:rsidRPr="00884856" w:rsidRDefault="00884856" w:rsidP="00884856">
      <w:pPr>
        <w:spacing w:after="0" w:line="240" w:lineRule="auto"/>
        <w:ind w:left="360"/>
        <w:jc w:val="both"/>
        <w:rPr>
          <w:sz w:val="22"/>
          <w:szCs w:val="22"/>
        </w:rPr>
      </w:pPr>
      <w:r w:rsidRPr="00884856">
        <w:rPr>
          <w:sz w:val="22"/>
          <w:szCs w:val="22"/>
        </w:rPr>
        <w:t>The Microstructure Metrics section allows users to quantify structural features from amplitude or phase reconstructions by segmenting the sample and applying specific measurements.</w:t>
      </w:r>
    </w:p>
    <w:p w14:paraId="2C09C0B1" w14:textId="77777777" w:rsidR="00884856" w:rsidRPr="00884856" w:rsidRDefault="00884856" w:rsidP="00884856">
      <w:pPr>
        <w:numPr>
          <w:ilvl w:val="0"/>
          <w:numId w:val="67"/>
        </w:numPr>
        <w:spacing w:after="0" w:line="240" w:lineRule="auto"/>
        <w:rPr>
          <w:sz w:val="22"/>
          <w:szCs w:val="22"/>
        </w:rPr>
      </w:pPr>
      <w:r w:rsidRPr="00884856">
        <w:rPr>
          <w:b/>
          <w:bCs/>
          <w:sz w:val="22"/>
          <w:szCs w:val="22"/>
        </w:rPr>
        <w:t>Input Image Selection:</w:t>
      </w:r>
      <w:r w:rsidRPr="00884856">
        <w:rPr>
          <w:sz w:val="22"/>
          <w:szCs w:val="22"/>
        </w:rPr>
        <w:t xml:space="preserve"> The user can choose whether the analysis will be performed on the Amplitude or the Phase image.</w:t>
      </w:r>
    </w:p>
    <w:p w14:paraId="0D32094A" w14:textId="77777777" w:rsidR="00884856" w:rsidRPr="00884856" w:rsidRDefault="00884856" w:rsidP="00884856">
      <w:pPr>
        <w:numPr>
          <w:ilvl w:val="0"/>
          <w:numId w:val="67"/>
        </w:numPr>
        <w:spacing w:after="0" w:line="240" w:lineRule="auto"/>
        <w:rPr>
          <w:sz w:val="22"/>
          <w:szCs w:val="22"/>
        </w:rPr>
      </w:pPr>
      <w:r w:rsidRPr="00884856">
        <w:rPr>
          <w:b/>
          <w:bCs/>
          <w:sz w:val="22"/>
          <w:szCs w:val="22"/>
        </w:rPr>
        <w:t>Segmentation Mode:</w:t>
      </w:r>
      <w:r w:rsidRPr="00884856">
        <w:rPr>
          <w:sz w:val="22"/>
          <w:szCs w:val="22"/>
        </w:rPr>
        <w:t xml:space="preserve"> Three segmentation options are available:</w:t>
      </w:r>
    </w:p>
    <w:p w14:paraId="539B1E32" w14:textId="77777777" w:rsidR="00884856" w:rsidRPr="00884856" w:rsidRDefault="00884856" w:rsidP="00884856">
      <w:pPr>
        <w:numPr>
          <w:ilvl w:val="1"/>
          <w:numId w:val="67"/>
        </w:numPr>
        <w:spacing w:after="0" w:line="240" w:lineRule="auto"/>
        <w:rPr>
          <w:sz w:val="22"/>
          <w:szCs w:val="22"/>
        </w:rPr>
      </w:pPr>
      <w:r w:rsidRPr="00884856">
        <w:rPr>
          <w:b/>
          <w:bCs/>
          <w:sz w:val="22"/>
          <w:szCs w:val="22"/>
        </w:rPr>
        <w:t>Otsu:</w:t>
      </w:r>
      <w:r w:rsidRPr="00884856">
        <w:rPr>
          <w:sz w:val="22"/>
          <w:szCs w:val="22"/>
        </w:rPr>
        <w:t xml:space="preserve"> Automatically determines the threshold based on image statistics.</w:t>
      </w:r>
    </w:p>
    <w:p w14:paraId="00E2347E" w14:textId="77777777" w:rsidR="00884856" w:rsidRPr="00884856" w:rsidRDefault="00884856" w:rsidP="00884856">
      <w:pPr>
        <w:numPr>
          <w:ilvl w:val="1"/>
          <w:numId w:val="67"/>
        </w:numPr>
        <w:spacing w:after="0" w:line="240" w:lineRule="auto"/>
        <w:rPr>
          <w:sz w:val="22"/>
          <w:szCs w:val="22"/>
        </w:rPr>
      </w:pPr>
      <w:r w:rsidRPr="00884856">
        <w:rPr>
          <w:b/>
          <w:bCs/>
          <w:sz w:val="22"/>
          <w:szCs w:val="22"/>
        </w:rPr>
        <w:t>Manual:</w:t>
      </w:r>
      <w:r w:rsidRPr="00884856">
        <w:rPr>
          <w:sz w:val="22"/>
          <w:szCs w:val="22"/>
        </w:rPr>
        <w:t xml:space="preserve"> Requires the user to input a threshold value.</w:t>
      </w:r>
    </w:p>
    <w:p w14:paraId="01046E77" w14:textId="77777777" w:rsidR="00884856" w:rsidRPr="00884856" w:rsidRDefault="00884856" w:rsidP="00884856">
      <w:pPr>
        <w:numPr>
          <w:ilvl w:val="1"/>
          <w:numId w:val="67"/>
        </w:numPr>
        <w:spacing w:after="0" w:line="240" w:lineRule="auto"/>
        <w:rPr>
          <w:sz w:val="22"/>
          <w:szCs w:val="22"/>
        </w:rPr>
      </w:pPr>
      <w:r w:rsidRPr="00884856">
        <w:rPr>
          <w:b/>
          <w:bCs/>
          <w:sz w:val="22"/>
          <w:szCs w:val="22"/>
        </w:rPr>
        <w:t>Adaptive:</w:t>
      </w:r>
      <w:r w:rsidRPr="00884856">
        <w:rPr>
          <w:sz w:val="22"/>
          <w:szCs w:val="22"/>
        </w:rPr>
        <w:t xml:space="preserve"> Applies a locally adaptive thresholding method.</w:t>
      </w:r>
    </w:p>
    <w:p w14:paraId="220E708C" w14:textId="6D5A17BA" w:rsidR="00884856" w:rsidRPr="00884856" w:rsidRDefault="00884856" w:rsidP="00884856">
      <w:pPr>
        <w:numPr>
          <w:ilvl w:val="0"/>
          <w:numId w:val="67"/>
        </w:numPr>
        <w:spacing w:after="0" w:line="240" w:lineRule="auto"/>
        <w:rPr>
          <w:b/>
          <w:bCs/>
          <w:sz w:val="22"/>
          <w:szCs w:val="22"/>
          <w:lang w:val="es-CO"/>
        </w:rPr>
      </w:pPr>
      <w:r w:rsidRPr="00884856">
        <w:rPr>
          <w:b/>
          <w:bCs/>
          <w:sz w:val="22"/>
          <w:szCs w:val="22"/>
          <w:lang w:val="es-CO"/>
        </w:rPr>
        <w:t xml:space="preserve">Input </w:t>
      </w:r>
      <w:r w:rsidRPr="0078442D">
        <w:rPr>
          <w:b/>
          <w:bCs/>
          <w:sz w:val="22"/>
          <w:szCs w:val="22"/>
        </w:rPr>
        <w:t>Parameters</w:t>
      </w:r>
      <w:r w:rsidRPr="00884856">
        <w:rPr>
          <w:b/>
          <w:bCs/>
          <w:sz w:val="22"/>
          <w:szCs w:val="22"/>
          <w:lang w:val="es-CO"/>
        </w:rPr>
        <w:t>:</w:t>
      </w:r>
      <w:r>
        <w:rPr>
          <w:b/>
          <w:bCs/>
          <w:sz w:val="22"/>
          <w:szCs w:val="22"/>
          <w:lang w:val="es-CO"/>
        </w:rPr>
        <w:t xml:space="preserve"> </w:t>
      </w:r>
    </w:p>
    <w:p w14:paraId="1F007B5F" w14:textId="77777777" w:rsidR="00884856" w:rsidRPr="00884856" w:rsidRDefault="00884856" w:rsidP="00884856">
      <w:pPr>
        <w:numPr>
          <w:ilvl w:val="1"/>
          <w:numId w:val="67"/>
        </w:numPr>
        <w:spacing w:after="0" w:line="240" w:lineRule="auto"/>
        <w:rPr>
          <w:sz w:val="22"/>
          <w:szCs w:val="22"/>
        </w:rPr>
      </w:pPr>
      <w:r w:rsidRPr="00884856">
        <w:rPr>
          <w:b/>
          <w:bCs/>
          <w:sz w:val="22"/>
          <w:szCs w:val="22"/>
        </w:rPr>
        <w:t>Min Area / Max Area:</w:t>
      </w:r>
      <w:r w:rsidRPr="00884856">
        <w:rPr>
          <w:sz w:val="22"/>
          <w:szCs w:val="22"/>
        </w:rPr>
        <w:t xml:space="preserve"> Define the minimum and maximum particle size to be considered during analysis.</w:t>
      </w:r>
    </w:p>
    <w:p w14:paraId="7089A1CB" w14:textId="6A066AD2" w:rsidR="00884856" w:rsidRPr="00884856" w:rsidRDefault="00884856" w:rsidP="00884856">
      <w:pPr>
        <w:numPr>
          <w:ilvl w:val="1"/>
          <w:numId w:val="67"/>
        </w:numPr>
        <w:spacing w:after="0" w:line="240" w:lineRule="auto"/>
        <w:rPr>
          <w:sz w:val="22"/>
          <w:szCs w:val="22"/>
        </w:rPr>
      </w:pPr>
      <w:r w:rsidRPr="00884856">
        <w:rPr>
          <w:b/>
          <w:bCs/>
          <w:sz w:val="22"/>
          <w:szCs w:val="22"/>
        </w:rPr>
        <w:t>Ind. Sample / Ind. Medium:</w:t>
      </w:r>
      <w:r w:rsidRPr="00884856">
        <w:rPr>
          <w:sz w:val="22"/>
          <w:szCs w:val="22"/>
        </w:rPr>
        <w:t xml:space="preserve"> Optional fields for entering the refractive indices of the sample and </w:t>
      </w:r>
      <w:r w:rsidR="00841FFF">
        <w:rPr>
          <w:sz w:val="22"/>
          <w:szCs w:val="22"/>
        </w:rPr>
        <w:t xml:space="preserve">the </w:t>
      </w:r>
      <w:r w:rsidRPr="00884856">
        <w:rPr>
          <w:sz w:val="22"/>
          <w:szCs w:val="22"/>
        </w:rPr>
        <w:t>surrounding medium, used in thickness estimation.</w:t>
      </w:r>
    </w:p>
    <w:p w14:paraId="6B10ECBB" w14:textId="77777777" w:rsidR="00884856" w:rsidRPr="00884856" w:rsidRDefault="00884856" w:rsidP="00884856">
      <w:pPr>
        <w:numPr>
          <w:ilvl w:val="1"/>
          <w:numId w:val="67"/>
        </w:numPr>
        <w:spacing w:after="0" w:line="240" w:lineRule="auto"/>
        <w:rPr>
          <w:sz w:val="22"/>
          <w:szCs w:val="22"/>
        </w:rPr>
      </w:pPr>
      <w:r w:rsidRPr="00884856">
        <w:rPr>
          <w:b/>
          <w:bCs/>
          <w:sz w:val="22"/>
          <w:szCs w:val="22"/>
        </w:rPr>
        <w:t>Threshold:</w:t>
      </w:r>
      <w:r w:rsidRPr="00884856">
        <w:rPr>
          <w:sz w:val="22"/>
          <w:szCs w:val="22"/>
        </w:rPr>
        <w:t xml:space="preserve"> Manually entered value when the </w:t>
      </w:r>
      <w:r w:rsidRPr="00884856">
        <w:rPr>
          <w:i/>
          <w:iCs/>
          <w:sz w:val="22"/>
          <w:szCs w:val="22"/>
        </w:rPr>
        <w:t>Manual</w:t>
      </w:r>
      <w:r w:rsidRPr="00884856">
        <w:rPr>
          <w:sz w:val="22"/>
          <w:szCs w:val="22"/>
        </w:rPr>
        <w:t xml:space="preserve"> segmentation mode is selected.</w:t>
      </w:r>
    </w:p>
    <w:p w14:paraId="120F1429" w14:textId="77777777" w:rsidR="001832D5" w:rsidRPr="001832D5" w:rsidRDefault="001832D5" w:rsidP="001832D5">
      <w:pPr>
        <w:numPr>
          <w:ilvl w:val="0"/>
          <w:numId w:val="68"/>
        </w:numPr>
        <w:spacing w:after="0" w:line="240" w:lineRule="auto"/>
        <w:rPr>
          <w:b/>
          <w:bCs/>
          <w:sz w:val="22"/>
          <w:szCs w:val="22"/>
        </w:rPr>
      </w:pPr>
      <w:r w:rsidRPr="001832D5">
        <w:rPr>
          <w:b/>
          <w:bCs/>
          <w:sz w:val="22"/>
          <w:szCs w:val="22"/>
        </w:rPr>
        <w:t>Measurement Options:</w:t>
      </w:r>
    </w:p>
    <w:p w14:paraId="67851A32" w14:textId="77777777" w:rsidR="001832D5" w:rsidRPr="001832D5" w:rsidRDefault="001832D5" w:rsidP="001832D5">
      <w:pPr>
        <w:numPr>
          <w:ilvl w:val="1"/>
          <w:numId w:val="68"/>
        </w:numPr>
        <w:spacing w:after="0" w:line="240" w:lineRule="auto"/>
        <w:rPr>
          <w:b/>
          <w:bCs/>
          <w:sz w:val="22"/>
          <w:szCs w:val="22"/>
        </w:rPr>
      </w:pPr>
      <w:r w:rsidRPr="001832D5">
        <w:rPr>
          <w:b/>
          <w:bCs/>
          <w:sz w:val="22"/>
          <w:szCs w:val="22"/>
        </w:rPr>
        <w:lastRenderedPageBreak/>
        <w:t xml:space="preserve">Count Particles: </w:t>
      </w:r>
      <w:r w:rsidRPr="001832D5">
        <w:rPr>
          <w:sz w:val="22"/>
          <w:szCs w:val="22"/>
        </w:rPr>
        <w:t>Computes the number of detected particles.</w:t>
      </w:r>
    </w:p>
    <w:p w14:paraId="784ADDEE" w14:textId="77777777" w:rsidR="001832D5" w:rsidRPr="001832D5" w:rsidRDefault="001832D5" w:rsidP="001832D5">
      <w:pPr>
        <w:numPr>
          <w:ilvl w:val="1"/>
          <w:numId w:val="68"/>
        </w:numPr>
        <w:spacing w:after="0" w:line="240" w:lineRule="auto"/>
        <w:rPr>
          <w:b/>
          <w:bCs/>
          <w:sz w:val="22"/>
          <w:szCs w:val="22"/>
        </w:rPr>
      </w:pPr>
      <w:r w:rsidRPr="001832D5">
        <w:rPr>
          <w:b/>
          <w:bCs/>
          <w:sz w:val="22"/>
          <w:szCs w:val="22"/>
        </w:rPr>
        <w:t xml:space="preserve">Particles Areas: </w:t>
      </w:r>
      <w:r w:rsidRPr="001832D5">
        <w:rPr>
          <w:sz w:val="22"/>
          <w:szCs w:val="22"/>
        </w:rPr>
        <w:t>Calculates the area of each segmented particle.</w:t>
      </w:r>
    </w:p>
    <w:p w14:paraId="6B30F7A2" w14:textId="77777777" w:rsidR="001832D5" w:rsidRPr="001832D5" w:rsidRDefault="001832D5" w:rsidP="001832D5">
      <w:pPr>
        <w:numPr>
          <w:ilvl w:val="1"/>
          <w:numId w:val="68"/>
        </w:numPr>
        <w:spacing w:after="0" w:line="240" w:lineRule="auto"/>
        <w:rPr>
          <w:b/>
          <w:bCs/>
          <w:sz w:val="22"/>
          <w:szCs w:val="22"/>
        </w:rPr>
      </w:pPr>
      <w:r w:rsidRPr="001832D5">
        <w:rPr>
          <w:b/>
          <w:bCs/>
          <w:sz w:val="22"/>
          <w:szCs w:val="22"/>
        </w:rPr>
        <w:t xml:space="preserve">Automatic Phase Profile: </w:t>
      </w:r>
      <w:r w:rsidRPr="001832D5">
        <w:rPr>
          <w:sz w:val="22"/>
          <w:szCs w:val="22"/>
        </w:rPr>
        <w:t>Extracts phase profiles for each detected region.</w:t>
      </w:r>
    </w:p>
    <w:p w14:paraId="5098EB93" w14:textId="77777777" w:rsidR="001832D5" w:rsidRPr="001832D5" w:rsidRDefault="001832D5" w:rsidP="001832D5">
      <w:pPr>
        <w:numPr>
          <w:ilvl w:val="1"/>
          <w:numId w:val="68"/>
        </w:numPr>
        <w:spacing w:after="0" w:line="240" w:lineRule="auto"/>
        <w:rPr>
          <w:sz w:val="22"/>
          <w:szCs w:val="22"/>
        </w:rPr>
      </w:pPr>
      <w:r w:rsidRPr="001832D5">
        <w:rPr>
          <w:b/>
          <w:bCs/>
          <w:sz w:val="22"/>
          <w:szCs w:val="22"/>
        </w:rPr>
        <w:t xml:space="preserve">Thickness Estimation: </w:t>
      </w:r>
      <w:r w:rsidRPr="001832D5">
        <w:rPr>
          <w:sz w:val="22"/>
          <w:szCs w:val="22"/>
        </w:rPr>
        <w:t>Provides an estimation of thickness based on phase information and input refractive indices.</w:t>
      </w:r>
    </w:p>
    <w:p w14:paraId="492196E4" w14:textId="77777777" w:rsidR="001832D5" w:rsidRDefault="001832D5" w:rsidP="001832D5">
      <w:pPr>
        <w:spacing w:after="0" w:line="240" w:lineRule="auto"/>
        <w:rPr>
          <w:b/>
          <w:bCs/>
          <w:sz w:val="22"/>
          <w:szCs w:val="22"/>
        </w:rPr>
      </w:pPr>
    </w:p>
    <w:p w14:paraId="15924BA2" w14:textId="6D21EA2C" w:rsidR="001832D5" w:rsidRPr="001832D5" w:rsidRDefault="001832D5" w:rsidP="001832D5">
      <w:pPr>
        <w:spacing w:after="0" w:line="240" w:lineRule="auto"/>
        <w:ind w:left="720"/>
        <w:jc w:val="both"/>
        <w:rPr>
          <w:sz w:val="22"/>
          <w:szCs w:val="22"/>
        </w:rPr>
      </w:pPr>
      <w:r w:rsidRPr="001832D5">
        <w:rPr>
          <w:sz w:val="22"/>
          <w:szCs w:val="22"/>
        </w:rPr>
        <w:t>By clicking Apply, the system executes the selected analysis and displays the corresponding results, enabling a detailed quantitative characterization of microstructures.</w:t>
      </w:r>
    </w:p>
    <w:p w14:paraId="15C4B93F" w14:textId="77777777" w:rsidR="001832D5" w:rsidRPr="009304BE" w:rsidRDefault="001832D5" w:rsidP="001832D5">
      <w:pPr>
        <w:spacing w:after="0" w:line="240" w:lineRule="auto"/>
        <w:ind w:firstLine="720"/>
        <w:rPr>
          <w:b/>
          <w:bCs/>
          <w:sz w:val="22"/>
          <w:szCs w:val="22"/>
        </w:rPr>
      </w:pPr>
    </w:p>
    <w:p w14:paraId="6259E883" w14:textId="77777777" w:rsidR="001832D5" w:rsidRPr="009304BE" w:rsidRDefault="001832D5" w:rsidP="001832D5">
      <w:pPr>
        <w:spacing w:after="0" w:line="240" w:lineRule="auto"/>
        <w:ind w:firstLine="720"/>
        <w:rPr>
          <w:b/>
          <w:bCs/>
          <w:sz w:val="22"/>
          <w:szCs w:val="22"/>
        </w:rPr>
      </w:pPr>
    </w:p>
    <w:p w14:paraId="1773CBDB" w14:textId="4C4C1195" w:rsidR="001832D5" w:rsidRPr="0078442D" w:rsidRDefault="003D7016" w:rsidP="0078442D">
      <w:pPr>
        <w:spacing w:after="0" w:line="240" w:lineRule="auto"/>
        <w:ind w:firstLine="720"/>
        <w:rPr>
          <w:b/>
          <w:bCs/>
          <w:sz w:val="22"/>
          <w:szCs w:val="22"/>
        </w:rPr>
      </w:pPr>
      <w:r>
        <w:rPr>
          <w:b/>
          <w:bCs/>
          <w:sz w:val="22"/>
          <w:szCs w:val="22"/>
        </w:rPr>
        <w:t xml:space="preserve">iii – a. </w:t>
      </w:r>
      <w:r w:rsidR="001832D5" w:rsidRPr="0078442D">
        <w:rPr>
          <w:b/>
          <w:bCs/>
          <w:sz w:val="22"/>
          <w:szCs w:val="22"/>
        </w:rPr>
        <w:t>Count Particles</w:t>
      </w:r>
    </w:p>
    <w:p w14:paraId="46C1143B" w14:textId="7CD59C66" w:rsidR="003C395F" w:rsidRPr="00625626" w:rsidRDefault="00625626" w:rsidP="00625626">
      <w:pPr>
        <w:spacing w:after="0" w:line="240" w:lineRule="auto"/>
        <w:ind w:left="720"/>
        <w:jc w:val="both"/>
        <w:rPr>
          <w:sz w:val="22"/>
          <w:szCs w:val="22"/>
        </w:rPr>
      </w:pPr>
      <w:r w:rsidRPr="00625626">
        <w:rPr>
          <w:sz w:val="22"/>
          <w:szCs w:val="22"/>
        </w:rPr>
        <w:t xml:space="preserve">When the user selects </w:t>
      </w:r>
      <w:r w:rsidRPr="00625626">
        <w:rPr>
          <w:b/>
          <w:bCs/>
          <w:sz w:val="22"/>
          <w:szCs w:val="22"/>
        </w:rPr>
        <w:t>Count Particles</w:t>
      </w:r>
      <w:r w:rsidRPr="00625626">
        <w:rPr>
          <w:sz w:val="22"/>
          <w:szCs w:val="22"/>
        </w:rPr>
        <w:t xml:space="preserve"> and clicks </w:t>
      </w:r>
      <w:r w:rsidRPr="00625626">
        <w:rPr>
          <w:b/>
          <w:bCs/>
          <w:sz w:val="22"/>
          <w:szCs w:val="22"/>
        </w:rPr>
        <w:t>Apply</w:t>
      </w:r>
      <w:r w:rsidRPr="00625626">
        <w:rPr>
          <w:sz w:val="22"/>
          <w:szCs w:val="22"/>
        </w:rPr>
        <w:t xml:space="preserve">, the system automatically initiates a sequence of steps for particle detection. The workflow is illustrated in </w:t>
      </w:r>
      <w:r w:rsidR="00864C75">
        <w:rPr>
          <w:sz w:val="22"/>
          <w:szCs w:val="22"/>
        </w:rPr>
        <w:fldChar w:fldCharType="begin"/>
      </w:r>
      <w:r w:rsidR="00864C75">
        <w:rPr>
          <w:sz w:val="22"/>
          <w:szCs w:val="22"/>
        </w:rPr>
        <w:instrText xml:space="preserve"> REF _Ref207377040 \h </w:instrText>
      </w:r>
      <w:r w:rsidR="00864C75">
        <w:rPr>
          <w:sz w:val="22"/>
          <w:szCs w:val="22"/>
        </w:rPr>
      </w:r>
      <w:r w:rsidR="00864C75">
        <w:rPr>
          <w:sz w:val="22"/>
          <w:szCs w:val="22"/>
        </w:rPr>
        <w:fldChar w:fldCharType="separate"/>
      </w:r>
      <w:r w:rsidR="003D7016">
        <w:t>Fig. 21.</w:t>
      </w:r>
      <w:r w:rsidR="00864C75">
        <w:t xml:space="preserve"> </w:t>
      </w:r>
      <w:r w:rsidR="00864C75">
        <w:rPr>
          <w:sz w:val="22"/>
          <w:szCs w:val="22"/>
        </w:rPr>
        <w:fldChar w:fldCharType="end"/>
      </w:r>
      <w:r w:rsidRPr="00625626">
        <w:rPr>
          <w:sz w:val="22"/>
          <w:szCs w:val="22"/>
        </w:rPr>
        <w:t>Panel (a) displays the Histogram with Threshold, where the selected segmentation method (e.g., Otsu) determines the threshold line used for binarization. Panel (b) shows the Binarized Image, in which objects appear in black or white depending on the thresholding result. Next, a Sample Polarity Dialog (panel c) asks the user to confirm whether the particles of interest are represented as white (w) or black (b), ensuring correct interpretation of the mask. Once polarity is confirmed, the system generates the Connected Components view (panel d, left), where each detected particle is color-coded and assigned a unique label.</w:t>
      </w:r>
      <w:r>
        <w:rPr>
          <w:sz w:val="22"/>
          <w:szCs w:val="22"/>
        </w:rPr>
        <w:t xml:space="preserve"> T</w:t>
      </w:r>
      <w:r w:rsidRPr="00625626">
        <w:rPr>
          <w:sz w:val="22"/>
          <w:szCs w:val="22"/>
        </w:rPr>
        <w:t xml:space="preserve">he Detected Samples Visualization (panel d, right) overlays red contours, IDs, and centroids onto valid particles, showing only those that meet the user-defined constraints (e.g., minimum and maximum area). </w:t>
      </w:r>
      <w:r>
        <w:rPr>
          <w:sz w:val="22"/>
          <w:szCs w:val="22"/>
        </w:rPr>
        <w:t xml:space="preserve">Finally, </w:t>
      </w:r>
      <w:r w:rsidRPr="00625626">
        <w:rPr>
          <w:sz w:val="22"/>
          <w:szCs w:val="22"/>
        </w:rPr>
        <w:t xml:space="preserve">a Detection Summary window (panel e) provides numerical information, including the threshold value, number of detected particles, and the count of particles that fall within the specified area range. </w:t>
      </w:r>
    </w:p>
    <w:p w14:paraId="501114F1" w14:textId="77777777" w:rsidR="00625626" w:rsidRDefault="00625626" w:rsidP="00625626">
      <w:pPr>
        <w:spacing w:after="0" w:line="240" w:lineRule="auto"/>
        <w:ind w:left="720"/>
        <w:jc w:val="both"/>
        <w:rPr>
          <w:b/>
          <w:bCs/>
          <w:sz w:val="22"/>
          <w:szCs w:val="22"/>
        </w:rPr>
      </w:pPr>
    </w:p>
    <w:p w14:paraId="3E3398B0" w14:textId="77777777" w:rsidR="009118E6" w:rsidRDefault="0059792A" w:rsidP="003D7016">
      <w:pPr>
        <w:keepNext/>
        <w:spacing w:after="0" w:line="240" w:lineRule="auto"/>
        <w:jc w:val="center"/>
      </w:pPr>
      <w:r>
        <w:rPr>
          <w:noProof/>
        </w:rPr>
        <w:lastRenderedPageBreak/>
        <w:drawing>
          <wp:inline distT="0" distB="0" distL="0" distR="0" wp14:anchorId="4C844CBA" wp14:editId="0A535BE0">
            <wp:extent cx="5005772" cy="4109738"/>
            <wp:effectExtent l="0" t="0" r="4445" b="5080"/>
            <wp:docPr id="551269550" name="Imagen 4"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9550" name="Imagen 4" descr="Imagen que contiene Gráfico&#10;&#10;El contenido generado por IA puede ser incorrecto."/>
                    <pic:cNvPicPr>
                      <a:picLocks noChangeAspect="1" noChangeArrowheads="1"/>
                    </pic:cNvPicPr>
                  </pic:nvPicPr>
                  <pic:blipFill>
                    <a:blip r:embed="rId41" cstate="print">
                      <a:clrChange>
                        <a:clrFrom>
                          <a:srgbClr val="505050"/>
                        </a:clrFrom>
                        <a:clrTo>
                          <a:srgbClr val="505050">
                            <a:alpha val="0"/>
                          </a:srgbClr>
                        </a:clrTo>
                      </a:clrChange>
                      <a:extLst>
                        <a:ext uri="{28A0092B-C50C-407E-A947-70E740481C1C}">
                          <a14:useLocalDpi xmlns:a14="http://schemas.microsoft.com/office/drawing/2010/main" val="0"/>
                        </a:ext>
                      </a:extLst>
                    </a:blip>
                    <a:srcRect/>
                    <a:stretch>
                      <a:fillRect/>
                    </a:stretch>
                  </pic:blipFill>
                  <pic:spPr bwMode="auto">
                    <a:xfrm>
                      <a:off x="0" y="0"/>
                      <a:ext cx="5017022" cy="4118974"/>
                    </a:xfrm>
                    <a:prstGeom prst="rect">
                      <a:avLst/>
                    </a:prstGeom>
                    <a:noFill/>
                    <a:ln>
                      <a:noFill/>
                    </a:ln>
                  </pic:spPr>
                </pic:pic>
              </a:graphicData>
            </a:graphic>
          </wp:inline>
        </w:drawing>
      </w:r>
    </w:p>
    <w:p w14:paraId="4A329CF5" w14:textId="392D1A49" w:rsidR="0059792A" w:rsidRPr="0078442D" w:rsidRDefault="009118E6" w:rsidP="003D7016">
      <w:pPr>
        <w:pStyle w:val="Descripcin"/>
        <w:jc w:val="both"/>
        <w:rPr>
          <w:b/>
          <w:bCs/>
          <w:i w:val="0"/>
          <w:iCs w:val="0"/>
          <w:color w:val="auto"/>
          <w:sz w:val="22"/>
          <w:szCs w:val="22"/>
        </w:rPr>
      </w:pPr>
      <w:bookmarkStart w:id="106" w:name="_Ref207377040"/>
      <w:r w:rsidRPr="003D7016">
        <w:rPr>
          <w:b/>
          <w:bCs/>
          <w:i w:val="0"/>
          <w:iCs w:val="0"/>
          <w:color w:val="auto"/>
          <w:sz w:val="22"/>
          <w:szCs w:val="22"/>
        </w:rPr>
        <w:t>Fig</w:t>
      </w:r>
      <w:bookmarkEnd w:id="106"/>
      <w:r w:rsidR="003D7016" w:rsidRPr="003D7016">
        <w:rPr>
          <w:b/>
          <w:bCs/>
          <w:i w:val="0"/>
          <w:iCs w:val="0"/>
          <w:color w:val="auto"/>
          <w:sz w:val="22"/>
          <w:szCs w:val="22"/>
        </w:rPr>
        <w:t>. 21</w:t>
      </w:r>
      <w:r w:rsidRPr="003D7016">
        <w:rPr>
          <w:b/>
          <w:bCs/>
          <w:i w:val="0"/>
          <w:iCs w:val="0"/>
          <w:color w:val="auto"/>
          <w:sz w:val="22"/>
          <w:szCs w:val="22"/>
        </w:rPr>
        <w:t xml:space="preserve">. </w:t>
      </w:r>
      <w:r w:rsidR="00864C75" w:rsidRPr="0078442D">
        <w:rPr>
          <w:i w:val="0"/>
          <w:iCs w:val="0"/>
          <w:color w:val="auto"/>
          <w:sz w:val="22"/>
          <w:szCs w:val="22"/>
        </w:rPr>
        <w:t xml:space="preserve">Workflow of the particle detection module in </w:t>
      </w:r>
      <w:proofErr w:type="spellStart"/>
      <w:r w:rsidR="00864C75" w:rsidRPr="0078442D">
        <w:rPr>
          <w:i w:val="0"/>
          <w:iCs w:val="0"/>
          <w:color w:val="auto"/>
          <w:sz w:val="22"/>
          <w:szCs w:val="22"/>
        </w:rPr>
        <w:t>HoloBio</w:t>
      </w:r>
      <w:proofErr w:type="spellEnd"/>
      <w:r w:rsidR="00864C75" w:rsidRPr="0078442D">
        <w:rPr>
          <w:i w:val="0"/>
          <w:iCs w:val="0"/>
          <w:color w:val="auto"/>
          <w:sz w:val="22"/>
          <w:szCs w:val="22"/>
        </w:rPr>
        <w:t>.  (</w:t>
      </w:r>
      <w:r w:rsidR="003D7016">
        <w:rPr>
          <w:i w:val="0"/>
          <w:iCs w:val="0"/>
          <w:color w:val="auto"/>
          <w:sz w:val="22"/>
          <w:szCs w:val="22"/>
        </w:rPr>
        <w:t>a</w:t>
      </w:r>
      <w:r w:rsidR="00864C75" w:rsidRPr="0078442D">
        <w:rPr>
          <w:i w:val="0"/>
          <w:iCs w:val="0"/>
          <w:color w:val="auto"/>
          <w:sz w:val="22"/>
          <w:szCs w:val="22"/>
        </w:rPr>
        <w:t>) shows the histogram with threshold used for binarization. (</w:t>
      </w:r>
      <w:r w:rsidR="003D7016">
        <w:rPr>
          <w:i w:val="0"/>
          <w:iCs w:val="0"/>
          <w:color w:val="auto"/>
          <w:sz w:val="22"/>
          <w:szCs w:val="22"/>
        </w:rPr>
        <w:t>c</w:t>
      </w:r>
      <w:r w:rsidR="00864C75" w:rsidRPr="0078442D">
        <w:rPr>
          <w:i w:val="0"/>
          <w:iCs w:val="0"/>
          <w:color w:val="auto"/>
          <w:sz w:val="22"/>
          <w:szCs w:val="22"/>
        </w:rPr>
        <w:t>) presents the binarized image, while (</w:t>
      </w:r>
      <w:r w:rsidR="003D7016">
        <w:rPr>
          <w:i w:val="0"/>
          <w:iCs w:val="0"/>
          <w:color w:val="auto"/>
          <w:sz w:val="22"/>
          <w:szCs w:val="22"/>
        </w:rPr>
        <w:t>c</w:t>
      </w:r>
      <w:r w:rsidR="00864C75" w:rsidRPr="0078442D">
        <w:rPr>
          <w:i w:val="0"/>
          <w:iCs w:val="0"/>
          <w:color w:val="auto"/>
          <w:sz w:val="22"/>
          <w:szCs w:val="22"/>
        </w:rPr>
        <w:t>) illustrates the sample polarity confirmation dialog. (</w:t>
      </w:r>
      <w:r w:rsidR="003D7016">
        <w:rPr>
          <w:i w:val="0"/>
          <w:iCs w:val="0"/>
          <w:color w:val="auto"/>
          <w:sz w:val="22"/>
          <w:szCs w:val="22"/>
        </w:rPr>
        <w:t>d</w:t>
      </w:r>
      <w:r w:rsidR="00864C75" w:rsidRPr="0078442D">
        <w:rPr>
          <w:i w:val="0"/>
          <w:iCs w:val="0"/>
          <w:color w:val="auto"/>
          <w:sz w:val="22"/>
          <w:szCs w:val="22"/>
        </w:rPr>
        <w:t>, left) displays the connected components view with color-coded labels, and (</w:t>
      </w:r>
      <w:r w:rsidR="003D7016">
        <w:rPr>
          <w:i w:val="0"/>
          <w:iCs w:val="0"/>
          <w:color w:val="auto"/>
          <w:sz w:val="22"/>
          <w:szCs w:val="22"/>
        </w:rPr>
        <w:t>d</w:t>
      </w:r>
      <w:r w:rsidR="00864C75" w:rsidRPr="0078442D">
        <w:rPr>
          <w:i w:val="0"/>
          <w:iCs w:val="0"/>
          <w:color w:val="auto"/>
          <w:sz w:val="22"/>
          <w:szCs w:val="22"/>
        </w:rPr>
        <w:t>, right) shows the detected samples visualization with contours, IDs, and centroids of valid particles. Finally, (</w:t>
      </w:r>
      <w:r w:rsidR="003D7016">
        <w:rPr>
          <w:i w:val="0"/>
          <w:iCs w:val="0"/>
          <w:color w:val="auto"/>
          <w:sz w:val="22"/>
          <w:szCs w:val="22"/>
        </w:rPr>
        <w:t>e</w:t>
      </w:r>
      <w:r w:rsidR="00864C75" w:rsidRPr="0078442D">
        <w:rPr>
          <w:i w:val="0"/>
          <w:iCs w:val="0"/>
          <w:color w:val="auto"/>
          <w:sz w:val="22"/>
          <w:szCs w:val="22"/>
        </w:rPr>
        <w:t>) provides the detection summary with numerical results including threshold value and particle counts.</w:t>
      </w:r>
    </w:p>
    <w:p w14:paraId="38E55563" w14:textId="77777777" w:rsidR="0059792A" w:rsidRDefault="0059792A" w:rsidP="0059792A">
      <w:pPr>
        <w:spacing w:after="0" w:line="240" w:lineRule="auto"/>
        <w:rPr>
          <w:b/>
          <w:bCs/>
          <w:sz w:val="22"/>
          <w:szCs w:val="22"/>
        </w:rPr>
      </w:pPr>
    </w:p>
    <w:p w14:paraId="762D6A34" w14:textId="77777777" w:rsidR="0059792A" w:rsidRPr="003C395F" w:rsidRDefault="0059792A" w:rsidP="0059792A">
      <w:pPr>
        <w:spacing w:after="0" w:line="240" w:lineRule="auto"/>
        <w:rPr>
          <w:b/>
          <w:bCs/>
          <w:sz w:val="22"/>
          <w:szCs w:val="22"/>
        </w:rPr>
      </w:pPr>
    </w:p>
    <w:p w14:paraId="72D03412" w14:textId="304502A4" w:rsidR="001832D5" w:rsidRPr="0078442D" w:rsidRDefault="003D7016" w:rsidP="0078442D">
      <w:pPr>
        <w:spacing w:after="0" w:line="240" w:lineRule="auto"/>
        <w:ind w:firstLine="720"/>
        <w:rPr>
          <w:b/>
          <w:bCs/>
          <w:sz w:val="22"/>
          <w:szCs w:val="22"/>
        </w:rPr>
      </w:pPr>
      <w:r>
        <w:rPr>
          <w:b/>
          <w:bCs/>
          <w:sz w:val="22"/>
          <w:szCs w:val="22"/>
        </w:rPr>
        <w:t xml:space="preserve">iii – b. </w:t>
      </w:r>
      <w:r w:rsidR="001832D5" w:rsidRPr="0078442D">
        <w:rPr>
          <w:b/>
          <w:bCs/>
          <w:sz w:val="22"/>
          <w:szCs w:val="22"/>
        </w:rPr>
        <w:t>Particles Areas:</w:t>
      </w:r>
    </w:p>
    <w:p w14:paraId="15285146" w14:textId="3DE64C26" w:rsidR="00F145B9" w:rsidRDefault="00D610FB" w:rsidP="0078442D">
      <w:pPr>
        <w:spacing w:after="0" w:line="240" w:lineRule="auto"/>
        <w:ind w:left="720"/>
        <w:jc w:val="both"/>
        <w:rPr>
          <w:sz w:val="22"/>
          <w:szCs w:val="22"/>
        </w:rPr>
      </w:pPr>
      <w:r w:rsidRPr="00D610FB">
        <w:rPr>
          <w:sz w:val="22"/>
          <w:szCs w:val="22"/>
        </w:rPr>
        <w:t xml:space="preserve">When the user selects </w:t>
      </w:r>
      <w:r w:rsidRPr="00D610FB">
        <w:rPr>
          <w:b/>
          <w:bCs/>
          <w:sz w:val="22"/>
          <w:szCs w:val="22"/>
        </w:rPr>
        <w:t>Particles Areas</w:t>
      </w:r>
      <w:r w:rsidRPr="00D610FB">
        <w:rPr>
          <w:sz w:val="22"/>
          <w:szCs w:val="22"/>
        </w:rPr>
        <w:t xml:space="preserve"> and clicks </w:t>
      </w:r>
      <w:r w:rsidRPr="00D610FB">
        <w:rPr>
          <w:b/>
          <w:bCs/>
          <w:sz w:val="22"/>
          <w:szCs w:val="22"/>
        </w:rPr>
        <w:t>Apply</w:t>
      </w:r>
      <w:r w:rsidRPr="00D610FB">
        <w:rPr>
          <w:sz w:val="22"/>
          <w:szCs w:val="22"/>
        </w:rPr>
        <w:t>, the system automatically launches a workflow for calculating the size of each detected particle. The process is illustrated in</w:t>
      </w:r>
      <w:r w:rsidR="003D7016">
        <w:rPr>
          <w:sz w:val="22"/>
          <w:szCs w:val="22"/>
        </w:rPr>
        <w:t xml:space="preserve"> </w:t>
      </w:r>
      <w:r w:rsidR="003D7016" w:rsidRPr="003D7016">
        <w:rPr>
          <w:b/>
          <w:bCs/>
          <w:sz w:val="22"/>
          <w:szCs w:val="22"/>
        </w:rPr>
        <w:t>Fig. 22</w:t>
      </w:r>
      <w:r w:rsidRPr="00D610FB">
        <w:rPr>
          <w:sz w:val="22"/>
          <w:szCs w:val="22"/>
        </w:rPr>
        <w:t>. Panel (a) displays the Binarized Image, where objects appear in black or white depending on the chosen segmentation method and polarity. Once the polarity is confirmed, the system generates the Connected Components view (panel b, left), in which each detected particle is color-coded and labeled, and the Detected Samples Visualization (panel b, right), where valid particles are highlighted with red contours, IDs, and centroid markers. Panel (c) shows the Distribution of Particle Areas, represented as a histogram that summarizes the frequency of occurrence for different particle sizes. Panel (d) presents the Particle Data Table, listing for each particle its ID, centroid coordinates (X, Y), measured area (in µm²), and estimated diameter. Finally, as part of the workflow, a Sample Polarity Dialog (panel e) ensures correct interpretation by asking the user to specify whether the objects of interest are represented as white (w) or black (b).</w:t>
      </w:r>
    </w:p>
    <w:p w14:paraId="490FED41" w14:textId="77777777" w:rsidR="00D610FB" w:rsidRPr="00D610FB" w:rsidRDefault="00D610FB" w:rsidP="00D610FB">
      <w:pPr>
        <w:spacing w:after="0" w:line="240" w:lineRule="auto"/>
        <w:ind w:left="1080"/>
        <w:jc w:val="both"/>
        <w:rPr>
          <w:sz w:val="22"/>
          <w:szCs w:val="22"/>
        </w:rPr>
      </w:pPr>
    </w:p>
    <w:p w14:paraId="08BB6CB2" w14:textId="77777777" w:rsidR="009118E6" w:rsidRDefault="00F145B9" w:rsidP="003D7016">
      <w:pPr>
        <w:keepNext/>
        <w:spacing w:after="0" w:line="240" w:lineRule="auto"/>
        <w:ind w:left="1080"/>
        <w:jc w:val="center"/>
      </w:pPr>
      <w:r>
        <w:rPr>
          <w:noProof/>
        </w:rPr>
        <w:drawing>
          <wp:inline distT="0" distB="0" distL="0" distR="0" wp14:anchorId="2ED0BADB" wp14:editId="21C94475">
            <wp:extent cx="4425950" cy="3262630"/>
            <wp:effectExtent l="0" t="0" r="0" b="0"/>
            <wp:docPr id="2022361079" name="Imagen 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61079" name="Imagen 5" descr="Imagen que contiene Gráfico&#10;&#10;El contenido generado por IA puede ser incorrec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25950" cy="3262630"/>
                    </a:xfrm>
                    <a:prstGeom prst="rect">
                      <a:avLst/>
                    </a:prstGeom>
                    <a:noFill/>
                    <a:ln>
                      <a:noFill/>
                    </a:ln>
                  </pic:spPr>
                </pic:pic>
              </a:graphicData>
            </a:graphic>
          </wp:inline>
        </w:drawing>
      </w:r>
    </w:p>
    <w:p w14:paraId="5D8B0D6F" w14:textId="5F75A9A1" w:rsidR="00A825B4" w:rsidRPr="003D7016" w:rsidRDefault="009118E6" w:rsidP="003D7016">
      <w:pPr>
        <w:pStyle w:val="Descripcin"/>
        <w:jc w:val="both"/>
        <w:rPr>
          <w:i w:val="0"/>
          <w:iCs w:val="0"/>
          <w:color w:val="auto"/>
          <w:sz w:val="22"/>
          <w:szCs w:val="22"/>
        </w:rPr>
      </w:pPr>
      <w:bookmarkStart w:id="107" w:name="_Ref207377159"/>
      <w:r w:rsidRPr="003D7016">
        <w:rPr>
          <w:b/>
          <w:bCs/>
          <w:i w:val="0"/>
          <w:iCs w:val="0"/>
          <w:color w:val="auto"/>
          <w:sz w:val="22"/>
          <w:szCs w:val="22"/>
        </w:rPr>
        <w:t>Fi</w:t>
      </w:r>
      <w:bookmarkEnd w:id="107"/>
      <w:r w:rsidR="003D7016" w:rsidRPr="003D7016">
        <w:rPr>
          <w:b/>
          <w:bCs/>
          <w:i w:val="0"/>
          <w:iCs w:val="0"/>
          <w:color w:val="auto"/>
          <w:sz w:val="22"/>
          <w:szCs w:val="22"/>
        </w:rPr>
        <w:t>g. 22</w:t>
      </w:r>
      <w:r w:rsidRPr="003D7016">
        <w:rPr>
          <w:b/>
          <w:bCs/>
          <w:i w:val="0"/>
          <w:iCs w:val="0"/>
          <w:color w:val="auto"/>
          <w:sz w:val="22"/>
          <w:szCs w:val="22"/>
        </w:rPr>
        <w:t>.</w:t>
      </w:r>
      <w:r w:rsidRPr="003D7016">
        <w:rPr>
          <w:i w:val="0"/>
          <w:iCs w:val="0"/>
          <w:color w:val="auto"/>
          <w:sz w:val="22"/>
          <w:szCs w:val="22"/>
        </w:rPr>
        <w:t xml:space="preserve"> </w:t>
      </w:r>
      <w:r w:rsidR="00864C75" w:rsidRPr="003D7016">
        <w:rPr>
          <w:i w:val="0"/>
          <w:iCs w:val="0"/>
          <w:color w:val="auto"/>
          <w:sz w:val="22"/>
          <w:szCs w:val="22"/>
        </w:rPr>
        <w:t xml:space="preserve">Particle analysis workflow in </w:t>
      </w:r>
      <w:proofErr w:type="spellStart"/>
      <w:r w:rsidR="00864C75" w:rsidRPr="003D7016">
        <w:rPr>
          <w:i w:val="0"/>
          <w:iCs w:val="0"/>
          <w:color w:val="auto"/>
          <w:sz w:val="22"/>
          <w:szCs w:val="22"/>
        </w:rPr>
        <w:t>HoloBio</w:t>
      </w:r>
      <w:proofErr w:type="spellEnd"/>
      <w:r w:rsidR="00864C75" w:rsidRPr="003D7016">
        <w:rPr>
          <w:i w:val="0"/>
          <w:iCs w:val="0"/>
          <w:color w:val="auto"/>
          <w:sz w:val="22"/>
          <w:szCs w:val="22"/>
        </w:rPr>
        <w:t>. (</w:t>
      </w:r>
      <w:r w:rsidR="003D7016">
        <w:rPr>
          <w:i w:val="0"/>
          <w:iCs w:val="0"/>
          <w:color w:val="auto"/>
          <w:sz w:val="22"/>
          <w:szCs w:val="22"/>
        </w:rPr>
        <w:t>a</w:t>
      </w:r>
      <w:r w:rsidR="00864C75" w:rsidRPr="003D7016">
        <w:rPr>
          <w:i w:val="0"/>
          <w:iCs w:val="0"/>
          <w:color w:val="auto"/>
          <w:sz w:val="22"/>
          <w:szCs w:val="22"/>
        </w:rPr>
        <w:t>) shows the binarized image generated after thresholding and polarity selection. (</w:t>
      </w:r>
      <w:r w:rsidR="003D7016">
        <w:rPr>
          <w:i w:val="0"/>
          <w:iCs w:val="0"/>
          <w:color w:val="auto"/>
          <w:sz w:val="22"/>
          <w:szCs w:val="22"/>
        </w:rPr>
        <w:t>b</w:t>
      </w:r>
      <w:r w:rsidR="00864C75" w:rsidRPr="003D7016">
        <w:rPr>
          <w:i w:val="0"/>
          <w:iCs w:val="0"/>
          <w:color w:val="auto"/>
          <w:sz w:val="22"/>
          <w:szCs w:val="22"/>
        </w:rPr>
        <w:t>, left) presents the connected components view with color-coded labels, and (</w:t>
      </w:r>
      <w:r w:rsidR="003D7016">
        <w:rPr>
          <w:i w:val="0"/>
          <w:iCs w:val="0"/>
          <w:color w:val="auto"/>
          <w:sz w:val="22"/>
          <w:szCs w:val="22"/>
        </w:rPr>
        <w:t>b</w:t>
      </w:r>
      <w:r w:rsidR="00864C75" w:rsidRPr="003D7016">
        <w:rPr>
          <w:i w:val="0"/>
          <w:iCs w:val="0"/>
          <w:color w:val="auto"/>
          <w:sz w:val="22"/>
          <w:szCs w:val="22"/>
        </w:rPr>
        <w:t>, right) displays the detected samples visualization with contours, IDs, and centroids of valid particles. (</w:t>
      </w:r>
      <w:r w:rsidR="003D7016">
        <w:rPr>
          <w:i w:val="0"/>
          <w:iCs w:val="0"/>
          <w:color w:val="auto"/>
          <w:sz w:val="22"/>
          <w:szCs w:val="22"/>
        </w:rPr>
        <w:t>c</w:t>
      </w:r>
      <w:r w:rsidR="00864C75" w:rsidRPr="003D7016">
        <w:rPr>
          <w:i w:val="0"/>
          <w:iCs w:val="0"/>
          <w:color w:val="auto"/>
          <w:sz w:val="22"/>
          <w:szCs w:val="22"/>
        </w:rPr>
        <w:t>) illustrates the distribution of particle areas as a histogram. (</w:t>
      </w:r>
      <w:r w:rsidR="003D7016">
        <w:rPr>
          <w:i w:val="0"/>
          <w:iCs w:val="0"/>
          <w:color w:val="auto"/>
          <w:sz w:val="22"/>
          <w:szCs w:val="22"/>
        </w:rPr>
        <w:t>d</w:t>
      </w:r>
      <w:r w:rsidR="00864C75" w:rsidRPr="003D7016">
        <w:rPr>
          <w:i w:val="0"/>
          <w:iCs w:val="0"/>
          <w:color w:val="auto"/>
          <w:sz w:val="22"/>
          <w:szCs w:val="22"/>
        </w:rPr>
        <w:t>) shows the particle data table with centroid coordinates, area, and diameter values. (</w:t>
      </w:r>
      <w:r w:rsidR="003D7016">
        <w:rPr>
          <w:i w:val="0"/>
          <w:iCs w:val="0"/>
          <w:color w:val="auto"/>
          <w:sz w:val="22"/>
          <w:szCs w:val="22"/>
        </w:rPr>
        <w:t>e</w:t>
      </w:r>
      <w:r w:rsidR="00864C75" w:rsidRPr="003D7016">
        <w:rPr>
          <w:i w:val="0"/>
          <w:iCs w:val="0"/>
          <w:color w:val="auto"/>
          <w:sz w:val="22"/>
          <w:szCs w:val="22"/>
        </w:rPr>
        <w:t>) depicts the sample polarity dialog for confirming correct interpretation of the mask.</w:t>
      </w:r>
    </w:p>
    <w:p w14:paraId="1A98E149" w14:textId="77777777" w:rsidR="00F145B9" w:rsidRPr="00A825B4" w:rsidRDefault="00F145B9" w:rsidP="00A825B4">
      <w:pPr>
        <w:spacing w:after="0" w:line="240" w:lineRule="auto"/>
        <w:ind w:left="1080"/>
        <w:rPr>
          <w:b/>
          <w:bCs/>
          <w:sz w:val="22"/>
          <w:szCs w:val="22"/>
        </w:rPr>
      </w:pPr>
    </w:p>
    <w:p w14:paraId="7E6DE112" w14:textId="66651BE5" w:rsidR="001832D5" w:rsidRPr="0057753C" w:rsidRDefault="003D7016" w:rsidP="003D7016">
      <w:pPr>
        <w:spacing w:after="0" w:line="240" w:lineRule="auto"/>
        <w:ind w:firstLine="720"/>
        <w:rPr>
          <w:b/>
          <w:bCs/>
          <w:sz w:val="22"/>
          <w:szCs w:val="22"/>
        </w:rPr>
      </w:pPr>
      <w:r>
        <w:rPr>
          <w:b/>
          <w:bCs/>
          <w:sz w:val="22"/>
          <w:szCs w:val="22"/>
        </w:rPr>
        <w:t xml:space="preserve">iii – c. </w:t>
      </w:r>
      <w:r w:rsidR="001832D5" w:rsidRPr="0057753C">
        <w:rPr>
          <w:b/>
          <w:bCs/>
          <w:sz w:val="22"/>
          <w:szCs w:val="22"/>
        </w:rPr>
        <w:t>Automatic Phase Profile:</w:t>
      </w:r>
    </w:p>
    <w:p w14:paraId="4A78E3B6" w14:textId="0DA4F866" w:rsidR="00953B75" w:rsidRPr="008E3CAA" w:rsidRDefault="008E3CAA" w:rsidP="008E3CAA">
      <w:pPr>
        <w:spacing w:after="0" w:line="240" w:lineRule="auto"/>
        <w:ind w:left="720"/>
        <w:jc w:val="both"/>
        <w:rPr>
          <w:sz w:val="22"/>
          <w:szCs w:val="22"/>
        </w:rPr>
      </w:pPr>
      <w:r w:rsidRPr="008E3CAA">
        <w:rPr>
          <w:sz w:val="22"/>
          <w:szCs w:val="22"/>
        </w:rPr>
        <w:t xml:space="preserve">When </w:t>
      </w:r>
      <w:r w:rsidRPr="008E3CAA">
        <w:rPr>
          <w:b/>
          <w:bCs/>
          <w:sz w:val="22"/>
          <w:szCs w:val="22"/>
        </w:rPr>
        <w:t>Automatic Phase Profile</w:t>
      </w:r>
      <w:r w:rsidRPr="008E3CAA">
        <w:rPr>
          <w:sz w:val="22"/>
          <w:szCs w:val="22"/>
        </w:rPr>
        <w:t xml:space="preserve"> is selected and the user clicks </w:t>
      </w:r>
      <w:r w:rsidRPr="008E3CAA">
        <w:rPr>
          <w:b/>
          <w:bCs/>
          <w:sz w:val="22"/>
          <w:szCs w:val="22"/>
        </w:rPr>
        <w:t>Apply</w:t>
      </w:r>
      <w:r w:rsidRPr="008E3CAA">
        <w:rPr>
          <w:sz w:val="22"/>
          <w:szCs w:val="22"/>
        </w:rPr>
        <w:t xml:space="preserve">, </w:t>
      </w:r>
      <w:proofErr w:type="spellStart"/>
      <w:r w:rsidRPr="008E3CAA">
        <w:rPr>
          <w:sz w:val="22"/>
          <w:szCs w:val="22"/>
        </w:rPr>
        <w:t>HoloBio</w:t>
      </w:r>
      <w:proofErr w:type="spellEnd"/>
      <w:r w:rsidRPr="008E3CAA">
        <w:rPr>
          <w:sz w:val="22"/>
          <w:szCs w:val="22"/>
        </w:rPr>
        <w:t xml:space="preserve"> runs a fully automated routine to extract phase profiles across each valid particle and to estimate the phase shift </w:t>
      </w:r>
      <w:proofErr w:type="spellStart"/>
      <w:r w:rsidRPr="008E3CAA">
        <w:rPr>
          <w:sz w:val="22"/>
          <w:szCs w:val="22"/>
        </w:rPr>
        <w:t>Δφ</w:t>
      </w:r>
      <w:proofErr w:type="spellEnd"/>
      <w:r w:rsidRPr="008E3CAA">
        <w:rPr>
          <w:sz w:val="22"/>
          <w:szCs w:val="22"/>
        </w:rPr>
        <w:t xml:space="preserve"> per sample. The sequence is shown in Fig. 23.</w:t>
      </w:r>
      <w:r>
        <w:rPr>
          <w:sz w:val="22"/>
          <w:szCs w:val="22"/>
        </w:rPr>
        <w:t xml:space="preserve"> </w:t>
      </w:r>
      <w:r w:rsidRPr="008E3CAA">
        <w:rPr>
          <w:sz w:val="22"/>
          <w:szCs w:val="22"/>
        </w:rPr>
        <w:t xml:space="preserve">(a) Binary Mask. The input phase image is </w:t>
      </w:r>
      <w:proofErr w:type="spellStart"/>
      <w:r w:rsidRPr="008E3CAA">
        <w:rPr>
          <w:sz w:val="22"/>
          <w:szCs w:val="22"/>
        </w:rPr>
        <w:t>thresholded</w:t>
      </w:r>
      <w:proofErr w:type="spellEnd"/>
      <w:r w:rsidRPr="008E3CAA">
        <w:rPr>
          <w:sz w:val="22"/>
          <w:szCs w:val="22"/>
        </w:rPr>
        <w:t xml:space="preserve"> using the chosen segmentation method (Otsu, Manual, or Adaptive). A polarity dialog prompts the user to confirm whether the objects of interest correspond to white regions on a dark background or vice versa, ensuring correct interpretation.</w:t>
      </w:r>
      <w:r>
        <w:rPr>
          <w:sz w:val="22"/>
          <w:szCs w:val="22"/>
        </w:rPr>
        <w:t xml:space="preserve"> </w:t>
      </w:r>
      <w:r w:rsidRPr="008E3CAA">
        <w:rPr>
          <w:sz w:val="22"/>
          <w:szCs w:val="22"/>
        </w:rPr>
        <w:t>(b) Valid Profile Lines. For every particle detected, the algorithm searches for a suitable line passing through the object that connects background regions on both sides without intersecting other particles. These lines (shown in color) represent the sampling geometry used to compute phase differences. White circles mark the detected particles.</w:t>
      </w:r>
      <w:r>
        <w:rPr>
          <w:sz w:val="22"/>
          <w:szCs w:val="22"/>
        </w:rPr>
        <w:t xml:space="preserve"> </w:t>
      </w:r>
      <w:r w:rsidRPr="008E3CAA">
        <w:rPr>
          <w:sz w:val="22"/>
          <w:szCs w:val="22"/>
        </w:rPr>
        <w:t xml:space="preserve">(c) Phase Shift Summary. For each valid profile, the system computes the phase-shift </w:t>
      </w:r>
      <w:proofErr w:type="spellStart"/>
      <w:r w:rsidRPr="008E3CAA">
        <w:rPr>
          <w:sz w:val="22"/>
          <w:szCs w:val="22"/>
        </w:rPr>
        <w:t>Δφ</w:t>
      </w:r>
      <w:proofErr w:type="spellEnd"/>
      <w:r w:rsidRPr="008E3CAA">
        <w:rPr>
          <w:sz w:val="22"/>
          <w:szCs w:val="22"/>
        </w:rPr>
        <w:t xml:space="preserve"> as the difference between plateau regions across the line. A summary window lists all valid samples and their respective </w:t>
      </w:r>
      <w:proofErr w:type="spellStart"/>
      <w:r w:rsidRPr="008E3CAA">
        <w:rPr>
          <w:sz w:val="22"/>
          <w:szCs w:val="22"/>
        </w:rPr>
        <w:t>Δφ</w:t>
      </w:r>
      <w:proofErr w:type="spellEnd"/>
      <w:r w:rsidRPr="008E3CAA">
        <w:rPr>
          <w:sz w:val="22"/>
          <w:szCs w:val="22"/>
        </w:rPr>
        <w:t xml:space="preserve"> values in radians.</w:t>
      </w:r>
      <w:r>
        <w:rPr>
          <w:sz w:val="22"/>
          <w:szCs w:val="22"/>
        </w:rPr>
        <w:t xml:space="preserve"> </w:t>
      </w:r>
      <w:r w:rsidRPr="008E3CAA">
        <w:rPr>
          <w:sz w:val="22"/>
          <w:szCs w:val="22"/>
        </w:rPr>
        <w:t>(d) Connected Components and Filtering. The left panel displays the labeled connected components found in the mask, each color-coded for visualization. The right panel shows the detected and validated samples, highlighted with red circles, centroids, and IDs. Only particles meeting the size criteria (Min/Max Area) and yielding valid profiles are retained for analysis</w:t>
      </w:r>
    </w:p>
    <w:p w14:paraId="0B43DA28" w14:textId="40E60F85" w:rsidR="008E3CAA" w:rsidRPr="008E3CAA" w:rsidRDefault="008E3CAA" w:rsidP="008E3CAA">
      <w:pPr>
        <w:spacing w:after="0" w:line="240" w:lineRule="auto"/>
        <w:jc w:val="center"/>
        <w:rPr>
          <w:b/>
          <w:bCs/>
          <w:sz w:val="22"/>
          <w:szCs w:val="22"/>
        </w:rPr>
      </w:pPr>
      <w:r>
        <w:rPr>
          <w:noProof/>
        </w:rPr>
        <w:lastRenderedPageBreak/>
        <w:drawing>
          <wp:inline distT="0" distB="0" distL="0" distR="0" wp14:anchorId="760D6990" wp14:editId="0CDA1356">
            <wp:extent cx="4646930" cy="4278630"/>
            <wp:effectExtent l="0" t="0" r="1270" b="7620"/>
            <wp:docPr id="379920177" name="Imagen 7"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0177" name="Imagen 7" descr="Código QR&#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46930" cy="4278630"/>
                    </a:xfrm>
                    <a:prstGeom prst="rect">
                      <a:avLst/>
                    </a:prstGeom>
                    <a:noFill/>
                    <a:ln>
                      <a:noFill/>
                    </a:ln>
                  </pic:spPr>
                </pic:pic>
              </a:graphicData>
            </a:graphic>
          </wp:inline>
        </w:drawing>
      </w:r>
    </w:p>
    <w:p w14:paraId="4AAF602C" w14:textId="7D9A3F67" w:rsidR="008E3CAA" w:rsidRPr="003D7016" w:rsidRDefault="008E3CAA" w:rsidP="008E3CAA">
      <w:pPr>
        <w:pStyle w:val="Descripcin"/>
        <w:jc w:val="both"/>
        <w:rPr>
          <w:i w:val="0"/>
          <w:iCs w:val="0"/>
          <w:color w:val="auto"/>
          <w:sz w:val="22"/>
          <w:szCs w:val="22"/>
        </w:rPr>
      </w:pPr>
      <w:r w:rsidRPr="003D7016">
        <w:rPr>
          <w:b/>
          <w:bCs/>
          <w:i w:val="0"/>
          <w:iCs w:val="0"/>
          <w:color w:val="auto"/>
          <w:sz w:val="22"/>
          <w:szCs w:val="22"/>
        </w:rPr>
        <w:t>Fig. 2</w:t>
      </w:r>
      <w:r>
        <w:rPr>
          <w:b/>
          <w:bCs/>
          <w:i w:val="0"/>
          <w:iCs w:val="0"/>
          <w:color w:val="auto"/>
          <w:sz w:val="22"/>
          <w:szCs w:val="22"/>
        </w:rPr>
        <w:t>3</w:t>
      </w:r>
      <w:r w:rsidRPr="003D7016">
        <w:rPr>
          <w:b/>
          <w:bCs/>
          <w:i w:val="0"/>
          <w:iCs w:val="0"/>
          <w:color w:val="auto"/>
          <w:sz w:val="22"/>
          <w:szCs w:val="22"/>
        </w:rPr>
        <w:t>.</w:t>
      </w:r>
      <w:r w:rsidRPr="003D7016">
        <w:rPr>
          <w:i w:val="0"/>
          <w:iCs w:val="0"/>
          <w:color w:val="auto"/>
          <w:sz w:val="22"/>
          <w:szCs w:val="22"/>
        </w:rPr>
        <w:t xml:space="preserve"> </w:t>
      </w:r>
      <w:r>
        <w:rPr>
          <w:i w:val="0"/>
          <w:iCs w:val="0"/>
          <w:color w:val="auto"/>
          <w:sz w:val="22"/>
          <w:szCs w:val="22"/>
        </w:rPr>
        <w:t>Automatic phase profile</w:t>
      </w:r>
      <w:r w:rsidRPr="003D7016">
        <w:rPr>
          <w:i w:val="0"/>
          <w:iCs w:val="0"/>
          <w:color w:val="auto"/>
          <w:sz w:val="22"/>
          <w:szCs w:val="22"/>
        </w:rPr>
        <w:t xml:space="preserve"> workflow in </w:t>
      </w:r>
      <w:proofErr w:type="spellStart"/>
      <w:r w:rsidRPr="003D7016">
        <w:rPr>
          <w:i w:val="0"/>
          <w:iCs w:val="0"/>
          <w:color w:val="auto"/>
          <w:sz w:val="22"/>
          <w:szCs w:val="22"/>
        </w:rPr>
        <w:t>HoloBio</w:t>
      </w:r>
      <w:proofErr w:type="spellEnd"/>
      <w:r w:rsidRPr="003D7016">
        <w:rPr>
          <w:i w:val="0"/>
          <w:iCs w:val="0"/>
          <w:color w:val="auto"/>
          <w:sz w:val="22"/>
          <w:szCs w:val="22"/>
        </w:rPr>
        <w:t xml:space="preserve">. </w:t>
      </w:r>
      <w:r w:rsidRPr="008E3CAA">
        <w:rPr>
          <w:i w:val="0"/>
          <w:iCs w:val="0"/>
          <w:color w:val="auto"/>
          <w:sz w:val="22"/>
          <w:szCs w:val="22"/>
        </w:rPr>
        <w:t xml:space="preserve">(a) Binary mask generated after thresholding and polarity confirmation. (b) Valid profile lines placed across particles with fitted circles. (c) Phase-shift summary window listing </w:t>
      </w:r>
      <w:proofErr w:type="spellStart"/>
      <w:r w:rsidRPr="008E3CAA">
        <w:rPr>
          <w:i w:val="0"/>
          <w:iCs w:val="0"/>
          <w:color w:val="auto"/>
          <w:sz w:val="22"/>
          <w:szCs w:val="22"/>
        </w:rPr>
        <w:t>Δφ</w:t>
      </w:r>
      <w:proofErr w:type="spellEnd"/>
      <w:r w:rsidRPr="008E3CAA">
        <w:rPr>
          <w:i w:val="0"/>
          <w:iCs w:val="0"/>
          <w:color w:val="auto"/>
          <w:sz w:val="22"/>
          <w:szCs w:val="22"/>
        </w:rPr>
        <w:t xml:space="preserve"> values for each sample. (d, left) Connected components view; (d, right) final detected samples with IDs, centroids, and validation contours.</w:t>
      </w:r>
      <w:r>
        <w:rPr>
          <w:i w:val="0"/>
          <w:iCs w:val="0"/>
          <w:color w:val="auto"/>
          <w:sz w:val="22"/>
          <w:szCs w:val="22"/>
        </w:rPr>
        <w:t xml:space="preserve"> </w:t>
      </w:r>
    </w:p>
    <w:p w14:paraId="796C68D2" w14:textId="77777777" w:rsidR="008E3CAA" w:rsidRDefault="008E3CAA" w:rsidP="003D7016">
      <w:pPr>
        <w:spacing w:after="0" w:line="240" w:lineRule="auto"/>
        <w:ind w:firstLine="720"/>
        <w:rPr>
          <w:b/>
          <w:bCs/>
          <w:sz w:val="22"/>
          <w:szCs w:val="22"/>
        </w:rPr>
      </w:pPr>
    </w:p>
    <w:p w14:paraId="09E8FFF0" w14:textId="77777777" w:rsidR="008E3CAA" w:rsidRDefault="008E3CAA" w:rsidP="003D7016">
      <w:pPr>
        <w:spacing w:after="0" w:line="240" w:lineRule="auto"/>
        <w:ind w:firstLine="720"/>
        <w:rPr>
          <w:b/>
          <w:bCs/>
          <w:sz w:val="22"/>
          <w:szCs w:val="22"/>
        </w:rPr>
      </w:pPr>
    </w:p>
    <w:p w14:paraId="76B57179" w14:textId="4EFE394C" w:rsidR="000D3DB0" w:rsidRPr="0057753C" w:rsidRDefault="003D7016" w:rsidP="003D7016">
      <w:pPr>
        <w:spacing w:after="0" w:line="240" w:lineRule="auto"/>
        <w:ind w:firstLine="720"/>
        <w:rPr>
          <w:b/>
          <w:bCs/>
          <w:sz w:val="22"/>
          <w:szCs w:val="22"/>
        </w:rPr>
      </w:pPr>
      <w:r>
        <w:rPr>
          <w:b/>
          <w:bCs/>
          <w:sz w:val="22"/>
          <w:szCs w:val="22"/>
        </w:rPr>
        <w:t xml:space="preserve">iii – d. </w:t>
      </w:r>
      <w:r w:rsidR="001832D5" w:rsidRPr="0057753C">
        <w:rPr>
          <w:b/>
          <w:bCs/>
          <w:sz w:val="22"/>
          <w:szCs w:val="22"/>
        </w:rPr>
        <w:t>Thickness Estimation:</w:t>
      </w:r>
    </w:p>
    <w:p w14:paraId="7BE126AF" w14:textId="3712BB83" w:rsidR="000D3DB0" w:rsidRDefault="000D3DB0" w:rsidP="00BF5BA7">
      <w:pPr>
        <w:spacing w:after="0" w:line="240" w:lineRule="auto"/>
        <w:ind w:left="720"/>
        <w:jc w:val="both"/>
        <w:rPr>
          <w:sz w:val="22"/>
          <w:szCs w:val="22"/>
        </w:rPr>
      </w:pPr>
      <w:r w:rsidRPr="000D3DB0">
        <w:rPr>
          <w:sz w:val="22"/>
          <w:szCs w:val="22"/>
        </w:rPr>
        <w:t xml:space="preserve">When the user selects </w:t>
      </w:r>
      <w:r w:rsidRPr="000D3DB0">
        <w:rPr>
          <w:b/>
          <w:bCs/>
          <w:sz w:val="22"/>
          <w:szCs w:val="22"/>
        </w:rPr>
        <w:t>Thickness Estimation</w:t>
      </w:r>
      <w:r w:rsidRPr="000D3DB0">
        <w:rPr>
          <w:sz w:val="22"/>
          <w:szCs w:val="22"/>
        </w:rPr>
        <w:t xml:space="preserve"> and clicks </w:t>
      </w:r>
      <w:r w:rsidRPr="000D3DB0">
        <w:rPr>
          <w:b/>
          <w:bCs/>
          <w:sz w:val="22"/>
          <w:szCs w:val="22"/>
        </w:rPr>
        <w:t>Apply</w:t>
      </w:r>
      <w:r w:rsidRPr="000D3DB0">
        <w:rPr>
          <w:sz w:val="22"/>
          <w:szCs w:val="22"/>
        </w:rPr>
        <w:t xml:space="preserve">, the system automatically initiates a workflow to calculate the optical thickness of each detected particle. The procedure is illustrated in </w:t>
      </w:r>
      <w:r w:rsidR="00BF5BA7" w:rsidRPr="00BF5BA7">
        <w:rPr>
          <w:b/>
          <w:bCs/>
          <w:sz w:val="22"/>
          <w:szCs w:val="22"/>
        </w:rPr>
        <w:t>Fig. 2</w:t>
      </w:r>
      <w:r w:rsidR="00E34267">
        <w:rPr>
          <w:b/>
          <w:bCs/>
          <w:sz w:val="22"/>
          <w:szCs w:val="22"/>
        </w:rPr>
        <w:t>4</w:t>
      </w:r>
      <w:r w:rsidRPr="00BF5BA7">
        <w:rPr>
          <w:b/>
          <w:bCs/>
          <w:sz w:val="22"/>
          <w:szCs w:val="22"/>
        </w:rPr>
        <w:t>.</w:t>
      </w:r>
      <w:r w:rsidRPr="000D3DB0">
        <w:rPr>
          <w:sz w:val="22"/>
          <w:szCs w:val="22"/>
        </w:rPr>
        <w:t xml:space="preserve"> Panel (a) shows the Binarized Image, generated according to the selected segmentation method and polarity, where particles are separated from the background. Once polarity is confirmed (panel d), the algorithm computes the Delta Phase (</w:t>
      </w:r>
      <w:proofErr w:type="spellStart"/>
      <w:r w:rsidRPr="000D3DB0">
        <w:rPr>
          <w:sz w:val="22"/>
          <w:szCs w:val="22"/>
        </w:rPr>
        <w:t>Δφ</w:t>
      </w:r>
      <w:proofErr w:type="spellEnd"/>
      <w:r w:rsidRPr="000D3DB0">
        <w:rPr>
          <w:sz w:val="22"/>
          <w:szCs w:val="22"/>
        </w:rPr>
        <w:t>) Map, displayed in panel (b), which represents the phase difference between the sample and the surrounding medium. From this phase information, the software derives the Estimated Thickness Map (panel c), where the optical thickness of each particle is calculated in micrometers based on the input refractive indices provided by the user. The resulting thickness values are displayed with a color scale, enabling both qualitative visualization and quantitative estimation of microstructural properties.</w:t>
      </w:r>
    </w:p>
    <w:p w14:paraId="3B2DC8A1" w14:textId="77777777" w:rsidR="000D3DB0" w:rsidRPr="000D3DB0" w:rsidRDefault="000D3DB0" w:rsidP="000D3DB0">
      <w:pPr>
        <w:spacing w:after="0" w:line="240" w:lineRule="auto"/>
        <w:ind w:left="1080"/>
        <w:jc w:val="both"/>
        <w:rPr>
          <w:sz w:val="22"/>
          <w:szCs w:val="22"/>
        </w:rPr>
      </w:pPr>
    </w:p>
    <w:p w14:paraId="1CF1C1A0" w14:textId="77777777" w:rsidR="009118E6" w:rsidRDefault="000D3DB0" w:rsidP="00580D59">
      <w:pPr>
        <w:keepNext/>
        <w:spacing w:after="0" w:line="240" w:lineRule="auto"/>
        <w:ind w:left="1080"/>
        <w:jc w:val="center"/>
      </w:pPr>
      <w:r>
        <w:rPr>
          <w:noProof/>
        </w:rPr>
        <w:lastRenderedPageBreak/>
        <w:drawing>
          <wp:inline distT="0" distB="0" distL="0" distR="0" wp14:anchorId="5B72989D" wp14:editId="5A1432B5">
            <wp:extent cx="4718459" cy="1741336"/>
            <wp:effectExtent l="0" t="0" r="6350" b="0"/>
            <wp:docPr id="1996755850"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55850" name="Imagen 7" descr="Interfaz de usuario gráfica, Aplicación&#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5846" cy="1747753"/>
                    </a:xfrm>
                    <a:prstGeom prst="rect">
                      <a:avLst/>
                    </a:prstGeom>
                    <a:noFill/>
                    <a:ln>
                      <a:noFill/>
                    </a:ln>
                  </pic:spPr>
                </pic:pic>
              </a:graphicData>
            </a:graphic>
          </wp:inline>
        </w:drawing>
      </w:r>
    </w:p>
    <w:p w14:paraId="61C1CBD7" w14:textId="243E2A2A" w:rsidR="001832D5" w:rsidRPr="00580D59" w:rsidRDefault="009118E6" w:rsidP="00580D59">
      <w:pPr>
        <w:pStyle w:val="Descripcin"/>
        <w:jc w:val="both"/>
        <w:rPr>
          <w:i w:val="0"/>
          <w:iCs w:val="0"/>
          <w:color w:val="auto"/>
          <w:sz w:val="22"/>
          <w:szCs w:val="22"/>
        </w:rPr>
      </w:pPr>
      <w:bookmarkStart w:id="108" w:name="_Ref207377308"/>
      <w:r w:rsidRPr="00E34267">
        <w:rPr>
          <w:b/>
          <w:bCs/>
          <w:i w:val="0"/>
          <w:iCs w:val="0"/>
          <w:color w:val="auto"/>
          <w:sz w:val="22"/>
          <w:szCs w:val="22"/>
        </w:rPr>
        <w:t>Fig</w:t>
      </w:r>
      <w:bookmarkEnd w:id="108"/>
      <w:r w:rsidR="00E34267" w:rsidRPr="00E34267">
        <w:rPr>
          <w:b/>
          <w:bCs/>
          <w:i w:val="0"/>
          <w:iCs w:val="0"/>
          <w:color w:val="auto"/>
          <w:sz w:val="22"/>
          <w:szCs w:val="22"/>
        </w:rPr>
        <w:t>. 24</w:t>
      </w:r>
      <w:r w:rsidRPr="00E34267">
        <w:rPr>
          <w:b/>
          <w:bCs/>
          <w:i w:val="0"/>
          <w:iCs w:val="0"/>
          <w:color w:val="auto"/>
          <w:sz w:val="22"/>
          <w:szCs w:val="22"/>
        </w:rPr>
        <w:t>.</w:t>
      </w:r>
      <w:r w:rsidRPr="00E34267">
        <w:rPr>
          <w:i w:val="0"/>
          <w:iCs w:val="0"/>
          <w:color w:val="auto"/>
          <w:sz w:val="22"/>
          <w:szCs w:val="22"/>
        </w:rPr>
        <w:t xml:space="preserve"> </w:t>
      </w:r>
      <w:r w:rsidR="00424634" w:rsidRPr="00E34267">
        <w:rPr>
          <w:i w:val="0"/>
          <w:iCs w:val="0"/>
          <w:color w:val="auto"/>
          <w:sz w:val="22"/>
          <w:szCs w:val="22"/>
        </w:rPr>
        <w:t xml:space="preserve">Thickness estimation workflow in </w:t>
      </w:r>
      <w:proofErr w:type="spellStart"/>
      <w:r w:rsidR="00424634" w:rsidRPr="00E34267">
        <w:rPr>
          <w:i w:val="0"/>
          <w:iCs w:val="0"/>
          <w:color w:val="auto"/>
          <w:sz w:val="22"/>
          <w:szCs w:val="22"/>
        </w:rPr>
        <w:t>HoloBio</w:t>
      </w:r>
      <w:proofErr w:type="spellEnd"/>
      <w:r w:rsidR="00424634" w:rsidRPr="00E34267">
        <w:rPr>
          <w:i w:val="0"/>
          <w:iCs w:val="0"/>
          <w:color w:val="auto"/>
          <w:sz w:val="22"/>
          <w:szCs w:val="22"/>
        </w:rPr>
        <w:t>. (</w:t>
      </w:r>
      <w:r w:rsidR="00E34267">
        <w:rPr>
          <w:i w:val="0"/>
          <w:iCs w:val="0"/>
          <w:color w:val="auto"/>
          <w:sz w:val="22"/>
          <w:szCs w:val="22"/>
        </w:rPr>
        <w:t>a</w:t>
      </w:r>
      <w:r w:rsidR="00424634" w:rsidRPr="00E34267">
        <w:rPr>
          <w:i w:val="0"/>
          <w:iCs w:val="0"/>
          <w:color w:val="auto"/>
          <w:sz w:val="22"/>
          <w:szCs w:val="22"/>
        </w:rPr>
        <w:t>) shows the binarized image used to separate particles from the background. (</w:t>
      </w:r>
      <w:r w:rsidR="00E34267">
        <w:rPr>
          <w:i w:val="0"/>
          <w:iCs w:val="0"/>
          <w:color w:val="auto"/>
          <w:sz w:val="22"/>
          <w:szCs w:val="22"/>
        </w:rPr>
        <w:t>b</w:t>
      </w:r>
      <w:r w:rsidR="00424634" w:rsidRPr="00E34267">
        <w:rPr>
          <w:i w:val="0"/>
          <w:iCs w:val="0"/>
          <w:color w:val="auto"/>
          <w:sz w:val="22"/>
          <w:szCs w:val="22"/>
        </w:rPr>
        <w:t xml:space="preserve">) displays the </w:t>
      </w:r>
      <w:proofErr w:type="spellStart"/>
      <w:r w:rsidR="00424634" w:rsidRPr="00E34267">
        <w:rPr>
          <w:i w:val="0"/>
          <w:iCs w:val="0"/>
          <w:color w:val="auto"/>
          <w:sz w:val="22"/>
          <w:szCs w:val="22"/>
        </w:rPr>
        <w:t>Δφ</w:t>
      </w:r>
      <w:proofErr w:type="spellEnd"/>
      <w:r w:rsidR="00424634" w:rsidRPr="00E34267">
        <w:rPr>
          <w:i w:val="0"/>
          <w:iCs w:val="0"/>
          <w:color w:val="auto"/>
          <w:sz w:val="22"/>
          <w:szCs w:val="22"/>
        </w:rPr>
        <w:t xml:space="preserve"> (Delta Phase) map, representing the phase difference between the sample and the surrounding medium. From this information, the software generates the estimated thickness map (</w:t>
      </w:r>
      <w:r w:rsidR="00E34267">
        <w:rPr>
          <w:i w:val="0"/>
          <w:iCs w:val="0"/>
          <w:color w:val="auto"/>
          <w:sz w:val="22"/>
          <w:szCs w:val="22"/>
        </w:rPr>
        <w:t>c</w:t>
      </w:r>
      <w:r w:rsidR="00424634" w:rsidRPr="00E34267">
        <w:rPr>
          <w:i w:val="0"/>
          <w:iCs w:val="0"/>
          <w:color w:val="auto"/>
          <w:sz w:val="22"/>
          <w:szCs w:val="22"/>
        </w:rPr>
        <w:t>), where the optical thickness of each particle is calculated and displayed in micrometers using a color scale. (</w:t>
      </w:r>
      <w:r w:rsidR="00E34267">
        <w:rPr>
          <w:i w:val="0"/>
          <w:iCs w:val="0"/>
          <w:color w:val="auto"/>
          <w:sz w:val="22"/>
          <w:szCs w:val="22"/>
        </w:rPr>
        <w:t>d</w:t>
      </w:r>
      <w:r w:rsidR="00424634" w:rsidRPr="00E34267">
        <w:rPr>
          <w:i w:val="0"/>
          <w:iCs w:val="0"/>
          <w:color w:val="auto"/>
          <w:sz w:val="22"/>
          <w:szCs w:val="22"/>
        </w:rPr>
        <w:t>) illustrates the polarity confirmation dialog.</w:t>
      </w:r>
    </w:p>
    <w:p w14:paraId="7490A069" w14:textId="77777777" w:rsidR="001832D5" w:rsidRPr="001832D5" w:rsidRDefault="001832D5" w:rsidP="001832D5">
      <w:pPr>
        <w:pStyle w:val="Prrafodelista"/>
        <w:spacing w:after="0" w:line="240" w:lineRule="auto"/>
        <w:ind w:left="1800"/>
        <w:rPr>
          <w:b/>
          <w:bCs/>
          <w:sz w:val="22"/>
          <w:szCs w:val="22"/>
        </w:rPr>
      </w:pPr>
    </w:p>
    <w:p w14:paraId="286C488A" w14:textId="3D03456E" w:rsidR="001832D5" w:rsidRPr="001832D5" w:rsidRDefault="001832D5" w:rsidP="001832D5">
      <w:pPr>
        <w:spacing w:after="0" w:line="240" w:lineRule="auto"/>
        <w:ind w:firstLine="720"/>
        <w:rPr>
          <w:b/>
          <w:bCs/>
          <w:sz w:val="22"/>
          <w:szCs w:val="22"/>
        </w:rPr>
      </w:pPr>
      <w:r w:rsidRPr="001832D5">
        <w:rPr>
          <w:b/>
          <w:bCs/>
          <w:sz w:val="22"/>
          <w:szCs w:val="22"/>
        </w:rPr>
        <w:t xml:space="preserve">How to </w:t>
      </w:r>
      <w:r w:rsidR="00E00076" w:rsidRPr="001832D5">
        <w:rPr>
          <w:b/>
          <w:bCs/>
          <w:sz w:val="22"/>
          <w:szCs w:val="22"/>
        </w:rPr>
        <w:t>use it</w:t>
      </w:r>
      <w:r w:rsidRPr="001832D5">
        <w:rPr>
          <w:b/>
          <w:bCs/>
          <w:sz w:val="22"/>
          <w:szCs w:val="22"/>
        </w:rPr>
        <w:t>?</w:t>
      </w:r>
    </w:p>
    <w:p w14:paraId="5D27A2EF" w14:textId="732E509A" w:rsidR="001832D5" w:rsidRPr="00E00076" w:rsidRDefault="00E00076" w:rsidP="00E00076">
      <w:pPr>
        <w:spacing w:after="0" w:line="240" w:lineRule="auto"/>
        <w:ind w:left="720"/>
        <w:rPr>
          <w:sz w:val="22"/>
          <w:szCs w:val="22"/>
        </w:rPr>
      </w:pPr>
      <w:r>
        <w:rPr>
          <w:sz w:val="22"/>
          <w:szCs w:val="22"/>
        </w:rPr>
        <w:t xml:space="preserve">Step 1 - </w:t>
      </w:r>
      <w:r w:rsidR="001832D5" w:rsidRPr="00E00076">
        <w:rPr>
          <w:sz w:val="22"/>
          <w:szCs w:val="22"/>
        </w:rPr>
        <w:t>Select the input image (Amplitude or Phase).</w:t>
      </w:r>
    </w:p>
    <w:p w14:paraId="54A28BA1" w14:textId="213CE2E1" w:rsidR="001832D5" w:rsidRPr="00E00076" w:rsidRDefault="00E00076" w:rsidP="00E00076">
      <w:pPr>
        <w:spacing w:after="0" w:line="240" w:lineRule="auto"/>
        <w:ind w:left="720"/>
        <w:rPr>
          <w:sz w:val="22"/>
          <w:szCs w:val="22"/>
        </w:rPr>
      </w:pPr>
      <w:r>
        <w:rPr>
          <w:sz w:val="22"/>
          <w:szCs w:val="22"/>
        </w:rPr>
        <w:t xml:space="preserve">Step 2 - </w:t>
      </w:r>
      <w:r w:rsidR="001832D5" w:rsidRPr="00E00076">
        <w:rPr>
          <w:sz w:val="22"/>
          <w:szCs w:val="22"/>
        </w:rPr>
        <w:t>Choose the segmentation mode (Otsu, Manual, or Adaptive).</w:t>
      </w:r>
    </w:p>
    <w:p w14:paraId="7AD39366" w14:textId="25155BEA" w:rsidR="001832D5" w:rsidRPr="00E00076" w:rsidRDefault="00E00076" w:rsidP="00E00076">
      <w:pPr>
        <w:spacing w:after="0" w:line="240" w:lineRule="auto"/>
        <w:ind w:left="720"/>
        <w:rPr>
          <w:sz w:val="22"/>
          <w:szCs w:val="22"/>
        </w:rPr>
      </w:pPr>
      <w:r>
        <w:rPr>
          <w:sz w:val="22"/>
          <w:szCs w:val="22"/>
        </w:rPr>
        <w:t xml:space="preserve">Step 3 - </w:t>
      </w:r>
      <w:r w:rsidR="001832D5" w:rsidRPr="00E00076">
        <w:rPr>
          <w:sz w:val="22"/>
          <w:szCs w:val="22"/>
        </w:rPr>
        <w:t>Define the input parameters (area range, indices, threshold if required).</w:t>
      </w:r>
    </w:p>
    <w:p w14:paraId="21CAB02F" w14:textId="3A76836B" w:rsidR="001832D5" w:rsidRPr="00E00076" w:rsidRDefault="00E00076" w:rsidP="00E00076">
      <w:pPr>
        <w:spacing w:after="0" w:line="240" w:lineRule="auto"/>
        <w:ind w:left="720"/>
        <w:rPr>
          <w:sz w:val="22"/>
          <w:szCs w:val="22"/>
        </w:rPr>
      </w:pPr>
      <w:r>
        <w:rPr>
          <w:sz w:val="22"/>
          <w:szCs w:val="22"/>
        </w:rPr>
        <w:t xml:space="preserve">Step 4 - </w:t>
      </w:r>
      <w:r w:rsidR="001832D5" w:rsidRPr="00E00076">
        <w:rPr>
          <w:sz w:val="22"/>
          <w:szCs w:val="22"/>
        </w:rPr>
        <w:t>Select the desired measurement options.</w:t>
      </w:r>
    </w:p>
    <w:p w14:paraId="77D5C5ED" w14:textId="6A26170C" w:rsidR="001832D5" w:rsidRPr="001832D5" w:rsidRDefault="00E00076" w:rsidP="00E00076">
      <w:pPr>
        <w:spacing w:after="0" w:line="240" w:lineRule="auto"/>
        <w:ind w:left="720"/>
        <w:rPr>
          <w:b/>
          <w:bCs/>
          <w:sz w:val="22"/>
          <w:szCs w:val="22"/>
        </w:rPr>
      </w:pPr>
      <w:r>
        <w:rPr>
          <w:sz w:val="22"/>
          <w:szCs w:val="22"/>
        </w:rPr>
        <w:t xml:space="preserve">Step 5 - </w:t>
      </w:r>
      <w:r w:rsidR="001832D5" w:rsidRPr="00E00076">
        <w:rPr>
          <w:sz w:val="22"/>
          <w:szCs w:val="22"/>
        </w:rPr>
        <w:t>Click Apply to perform the analysis and obtain the results</w:t>
      </w:r>
      <w:r w:rsidR="001832D5" w:rsidRPr="001832D5">
        <w:rPr>
          <w:b/>
          <w:bCs/>
          <w:sz w:val="22"/>
          <w:szCs w:val="22"/>
        </w:rPr>
        <w:t>.</w:t>
      </w:r>
    </w:p>
    <w:p w14:paraId="6B95BA72" w14:textId="77777777" w:rsidR="009222EC" w:rsidRPr="001832D5" w:rsidRDefault="009222EC" w:rsidP="001832D5">
      <w:pPr>
        <w:spacing w:after="0" w:line="240" w:lineRule="auto"/>
        <w:rPr>
          <w:b/>
          <w:bCs/>
          <w:sz w:val="22"/>
          <w:szCs w:val="22"/>
        </w:rPr>
      </w:pPr>
    </w:p>
    <w:p w14:paraId="311A77E0" w14:textId="77777777" w:rsidR="009222EC" w:rsidRDefault="009222EC" w:rsidP="0024052B">
      <w:pPr>
        <w:pStyle w:val="Prrafodelista"/>
        <w:spacing w:after="0" w:line="240" w:lineRule="auto"/>
        <w:ind w:left="1152"/>
        <w:rPr>
          <w:b/>
          <w:bCs/>
          <w:sz w:val="22"/>
          <w:szCs w:val="22"/>
        </w:rPr>
      </w:pPr>
    </w:p>
    <w:p w14:paraId="3B462DE4" w14:textId="77777777" w:rsidR="009222EC" w:rsidRDefault="009222EC" w:rsidP="0024052B">
      <w:pPr>
        <w:pStyle w:val="Prrafodelista"/>
        <w:spacing w:after="0" w:line="240" w:lineRule="auto"/>
        <w:ind w:left="1152"/>
        <w:rPr>
          <w:b/>
          <w:bCs/>
          <w:sz w:val="22"/>
          <w:szCs w:val="22"/>
        </w:rPr>
      </w:pPr>
    </w:p>
    <w:p w14:paraId="6278970A" w14:textId="77777777" w:rsidR="009222EC" w:rsidRDefault="009222EC" w:rsidP="0024052B">
      <w:pPr>
        <w:pStyle w:val="Prrafodelista"/>
        <w:spacing w:after="0" w:line="240" w:lineRule="auto"/>
        <w:ind w:left="1152"/>
        <w:rPr>
          <w:b/>
          <w:bCs/>
          <w:sz w:val="22"/>
          <w:szCs w:val="22"/>
        </w:rPr>
      </w:pPr>
    </w:p>
    <w:p w14:paraId="16B9BDD3" w14:textId="77777777" w:rsidR="009222EC" w:rsidRDefault="009222EC" w:rsidP="0024052B">
      <w:pPr>
        <w:pStyle w:val="Prrafodelista"/>
        <w:spacing w:after="0" w:line="240" w:lineRule="auto"/>
        <w:ind w:left="1152"/>
        <w:rPr>
          <w:b/>
          <w:bCs/>
          <w:sz w:val="22"/>
          <w:szCs w:val="22"/>
        </w:rPr>
      </w:pPr>
    </w:p>
    <w:p w14:paraId="098AD49B" w14:textId="77777777" w:rsidR="009222EC" w:rsidRDefault="009222EC" w:rsidP="0024052B">
      <w:pPr>
        <w:pStyle w:val="Prrafodelista"/>
        <w:spacing w:after="0" w:line="240" w:lineRule="auto"/>
        <w:ind w:left="1152"/>
        <w:rPr>
          <w:b/>
          <w:bCs/>
          <w:sz w:val="22"/>
          <w:szCs w:val="22"/>
        </w:rPr>
      </w:pPr>
    </w:p>
    <w:p w14:paraId="72A01812" w14:textId="77777777" w:rsidR="009222EC" w:rsidRDefault="009222EC" w:rsidP="0024052B">
      <w:pPr>
        <w:pStyle w:val="Prrafodelista"/>
        <w:spacing w:after="0" w:line="240" w:lineRule="auto"/>
        <w:ind w:left="1152"/>
        <w:rPr>
          <w:b/>
          <w:bCs/>
          <w:sz w:val="22"/>
          <w:szCs w:val="22"/>
        </w:rPr>
      </w:pPr>
    </w:p>
    <w:p w14:paraId="5D24133C" w14:textId="77777777" w:rsidR="009222EC" w:rsidRPr="009304BE" w:rsidRDefault="009222EC" w:rsidP="0024052B">
      <w:pPr>
        <w:pStyle w:val="Prrafodelista"/>
        <w:spacing w:after="0" w:line="240" w:lineRule="auto"/>
        <w:ind w:left="1152"/>
        <w:rPr>
          <w:b/>
          <w:bCs/>
          <w:sz w:val="22"/>
          <w:szCs w:val="22"/>
        </w:rPr>
      </w:pPr>
    </w:p>
    <w:p w14:paraId="23749812" w14:textId="77777777" w:rsidR="009222EC" w:rsidRDefault="009222EC" w:rsidP="0024052B">
      <w:pPr>
        <w:pStyle w:val="Prrafodelista"/>
        <w:spacing w:after="0" w:line="240" w:lineRule="auto"/>
        <w:ind w:left="1152"/>
        <w:rPr>
          <w:b/>
          <w:bCs/>
          <w:sz w:val="22"/>
          <w:szCs w:val="22"/>
        </w:rPr>
      </w:pPr>
    </w:p>
    <w:p w14:paraId="0B871163" w14:textId="77777777" w:rsidR="009222EC" w:rsidRDefault="009222EC" w:rsidP="0024052B">
      <w:pPr>
        <w:pStyle w:val="Prrafodelista"/>
        <w:spacing w:after="0" w:line="240" w:lineRule="auto"/>
        <w:ind w:left="1152"/>
        <w:rPr>
          <w:b/>
          <w:bCs/>
          <w:sz w:val="22"/>
          <w:szCs w:val="22"/>
        </w:rPr>
      </w:pPr>
    </w:p>
    <w:p w14:paraId="7F38D145" w14:textId="77777777" w:rsidR="009222EC" w:rsidRDefault="009222EC" w:rsidP="0024052B">
      <w:pPr>
        <w:pStyle w:val="Prrafodelista"/>
        <w:spacing w:after="0" w:line="240" w:lineRule="auto"/>
        <w:ind w:left="1152"/>
        <w:rPr>
          <w:b/>
          <w:bCs/>
          <w:sz w:val="22"/>
          <w:szCs w:val="22"/>
        </w:rPr>
      </w:pPr>
    </w:p>
    <w:p w14:paraId="2D56A8F9" w14:textId="77777777" w:rsidR="009222EC" w:rsidRDefault="009222EC" w:rsidP="0024052B">
      <w:pPr>
        <w:pStyle w:val="Prrafodelista"/>
        <w:spacing w:after="0" w:line="240" w:lineRule="auto"/>
        <w:ind w:left="1152"/>
        <w:rPr>
          <w:b/>
          <w:bCs/>
          <w:sz w:val="22"/>
          <w:szCs w:val="22"/>
        </w:rPr>
      </w:pPr>
    </w:p>
    <w:p w14:paraId="55696FC7" w14:textId="77777777" w:rsidR="009222EC" w:rsidRDefault="009222EC" w:rsidP="0024052B">
      <w:pPr>
        <w:pStyle w:val="Prrafodelista"/>
        <w:spacing w:after="0" w:line="240" w:lineRule="auto"/>
        <w:ind w:left="1152"/>
        <w:rPr>
          <w:b/>
          <w:bCs/>
          <w:sz w:val="22"/>
          <w:szCs w:val="22"/>
        </w:rPr>
      </w:pPr>
    </w:p>
    <w:p w14:paraId="0867FAEC" w14:textId="77777777" w:rsidR="009222EC" w:rsidRDefault="009222EC" w:rsidP="0024052B">
      <w:pPr>
        <w:pStyle w:val="Prrafodelista"/>
        <w:spacing w:after="0" w:line="240" w:lineRule="auto"/>
        <w:ind w:left="1152"/>
        <w:rPr>
          <w:b/>
          <w:bCs/>
          <w:sz w:val="22"/>
          <w:szCs w:val="22"/>
        </w:rPr>
      </w:pPr>
    </w:p>
    <w:p w14:paraId="00FBA3A8" w14:textId="77777777" w:rsidR="009222EC" w:rsidRDefault="009222EC" w:rsidP="0024052B">
      <w:pPr>
        <w:pStyle w:val="Prrafodelista"/>
        <w:spacing w:after="0" w:line="240" w:lineRule="auto"/>
        <w:ind w:left="1152"/>
        <w:rPr>
          <w:b/>
          <w:bCs/>
          <w:sz w:val="22"/>
          <w:szCs w:val="22"/>
        </w:rPr>
      </w:pPr>
    </w:p>
    <w:p w14:paraId="3FCAB662" w14:textId="77777777" w:rsidR="009222EC" w:rsidRDefault="009222EC" w:rsidP="0024052B">
      <w:pPr>
        <w:pStyle w:val="Prrafodelista"/>
        <w:spacing w:after="0" w:line="240" w:lineRule="auto"/>
        <w:ind w:left="1152"/>
        <w:rPr>
          <w:b/>
          <w:bCs/>
          <w:sz w:val="22"/>
          <w:szCs w:val="22"/>
        </w:rPr>
      </w:pPr>
    </w:p>
    <w:p w14:paraId="14CFF6A5" w14:textId="77777777" w:rsidR="009222EC" w:rsidRDefault="009222EC" w:rsidP="0024052B">
      <w:pPr>
        <w:pStyle w:val="Prrafodelista"/>
        <w:spacing w:after="0" w:line="240" w:lineRule="auto"/>
        <w:ind w:left="1152"/>
        <w:rPr>
          <w:b/>
          <w:bCs/>
          <w:sz w:val="22"/>
          <w:szCs w:val="22"/>
        </w:rPr>
      </w:pPr>
    </w:p>
    <w:p w14:paraId="7289D9DB" w14:textId="77777777" w:rsidR="009222EC" w:rsidRDefault="009222EC" w:rsidP="0024052B">
      <w:pPr>
        <w:pStyle w:val="Prrafodelista"/>
        <w:spacing w:after="0" w:line="240" w:lineRule="auto"/>
        <w:ind w:left="1152"/>
        <w:rPr>
          <w:b/>
          <w:bCs/>
          <w:sz w:val="22"/>
          <w:szCs w:val="22"/>
        </w:rPr>
      </w:pPr>
    </w:p>
    <w:p w14:paraId="605F8E84" w14:textId="77777777" w:rsidR="009222EC" w:rsidRDefault="009222EC" w:rsidP="0024052B">
      <w:pPr>
        <w:pStyle w:val="Prrafodelista"/>
        <w:spacing w:after="0" w:line="240" w:lineRule="auto"/>
        <w:ind w:left="1152"/>
        <w:rPr>
          <w:b/>
          <w:bCs/>
          <w:sz w:val="22"/>
          <w:szCs w:val="22"/>
        </w:rPr>
      </w:pPr>
    </w:p>
    <w:p w14:paraId="02BF511A" w14:textId="77777777" w:rsidR="00D35D96" w:rsidRDefault="00D35D96" w:rsidP="0024052B">
      <w:pPr>
        <w:pStyle w:val="Prrafodelista"/>
        <w:spacing w:after="0" w:line="240" w:lineRule="auto"/>
        <w:ind w:left="1152"/>
        <w:rPr>
          <w:b/>
          <w:bCs/>
          <w:sz w:val="22"/>
          <w:szCs w:val="22"/>
        </w:rPr>
      </w:pPr>
    </w:p>
    <w:p w14:paraId="39B1A41A" w14:textId="77777777" w:rsidR="00D35D96" w:rsidRDefault="00D35D96" w:rsidP="0024052B">
      <w:pPr>
        <w:pStyle w:val="Prrafodelista"/>
        <w:spacing w:after="0" w:line="240" w:lineRule="auto"/>
        <w:ind w:left="1152"/>
        <w:rPr>
          <w:b/>
          <w:bCs/>
          <w:sz w:val="22"/>
          <w:szCs w:val="22"/>
        </w:rPr>
      </w:pPr>
    </w:p>
    <w:p w14:paraId="3C708013" w14:textId="77777777" w:rsidR="00D35D96" w:rsidRDefault="00D35D96" w:rsidP="0024052B">
      <w:pPr>
        <w:pStyle w:val="Prrafodelista"/>
        <w:spacing w:after="0" w:line="240" w:lineRule="auto"/>
        <w:ind w:left="1152"/>
        <w:rPr>
          <w:b/>
          <w:bCs/>
          <w:sz w:val="22"/>
          <w:szCs w:val="22"/>
        </w:rPr>
      </w:pPr>
    </w:p>
    <w:p w14:paraId="453A8A6C" w14:textId="77777777" w:rsidR="00D35D96" w:rsidRDefault="00D35D96" w:rsidP="0024052B">
      <w:pPr>
        <w:pStyle w:val="Prrafodelista"/>
        <w:spacing w:after="0" w:line="240" w:lineRule="auto"/>
        <w:ind w:left="1152"/>
        <w:rPr>
          <w:b/>
          <w:bCs/>
          <w:sz w:val="22"/>
          <w:szCs w:val="22"/>
        </w:rPr>
      </w:pPr>
    </w:p>
    <w:p w14:paraId="5BA8CA41" w14:textId="77777777" w:rsidR="00BF5BA7" w:rsidRDefault="00BF5BA7" w:rsidP="0024052B">
      <w:pPr>
        <w:pStyle w:val="Prrafodelista"/>
        <w:spacing w:after="0" w:line="240" w:lineRule="auto"/>
        <w:ind w:left="1152"/>
        <w:rPr>
          <w:b/>
          <w:bCs/>
          <w:sz w:val="22"/>
          <w:szCs w:val="22"/>
        </w:rPr>
      </w:pPr>
    </w:p>
    <w:p w14:paraId="7437965D" w14:textId="5BF24BA6" w:rsidR="00E9797C" w:rsidRPr="00BF5BA7" w:rsidRDefault="00E9797C" w:rsidP="00BF5BA7">
      <w:pPr>
        <w:pStyle w:val="Prrafodelista"/>
        <w:numPr>
          <w:ilvl w:val="1"/>
          <w:numId w:val="90"/>
        </w:numPr>
        <w:spacing w:after="0" w:line="240" w:lineRule="auto"/>
        <w:rPr>
          <w:b/>
          <w:bCs/>
          <w:sz w:val="22"/>
          <w:szCs w:val="22"/>
        </w:rPr>
      </w:pPr>
      <w:r w:rsidRPr="00BF5BA7">
        <w:rPr>
          <w:b/>
          <w:bCs/>
          <w:sz w:val="22"/>
          <w:szCs w:val="22"/>
        </w:rPr>
        <w:lastRenderedPageBreak/>
        <w:t>Filters</w:t>
      </w:r>
    </w:p>
    <w:p w14:paraId="3A9E24A0" w14:textId="40E10D5A" w:rsidR="009222EC" w:rsidRDefault="008B047C" w:rsidP="009222EC">
      <w:pPr>
        <w:spacing w:after="0" w:line="240" w:lineRule="auto"/>
        <w:ind w:left="144"/>
        <w:jc w:val="both"/>
        <w:rPr>
          <w:sz w:val="22"/>
          <w:szCs w:val="22"/>
        </w:rPr>
      </w:pPr>
      <w:r>
        <w:rPr>
          <w:noProof/>
        </w:rPr>
        <mc:AlternateContent>
          <mc:Choice Requires="wps">
            <w:drawing>
              <wp:anchor distT="0" distB="0" distL="114300" distR="114300" simplePos="0" relativeHeight="251669504" behindDoc="1" locked="0" layoutInCell="1" allowOverlap="1" wp14:anchorId="1F528D7A" wp14:editId="002E51CD">
                <wp:simplePos x="0" y="0"/>
                <wp:positionH relativeFrom="column">
                  <wp:posOffset>88265</wp:posOffset>
                </wp:positionH>
                <wp:positionV relativeFrom="paragraph">
                  <wp:posOffset>3402965</wp:posOffset>
                </wp:positionV>
                <wp:extent cx="2560955" cy="635"/>
                <wp:effectExtent l="0" t="0" r="0" b="0"/>
                <wp:wrapTight wrapText="bothSides">
                  <wp:wrapPolygon edited="0">
                    <wp:start x="0" y="0"/>
                    <wp:lineTo x="0" y="21600"/>
                    <wp:lineTo x="21600" y="21600"/>
                    <wp:lineTo x="21600" y="0"/>
                  </wp:wrapPolygon>
                </wp:wrapTight>
                <wp:docPr id="872054229" name="Cuadro de texto 1"/>
                <wp:cNvGraphicFramePr/>
                <a:graphic xmlns:a="http://schemas.openxmlformats.org/drawingml/2006/main">
                  <a:graphicData uri="http://schemas.microsoft.com/office/word/2010/wordprocessingShape">
                    <wps:wsp>
                      <wps:cNvSpPr txBox="1"/>
                      <wps:spPr>
                        <a:xfrm>
                          <a:off x="0" y="0"/>
                          <a:ext cx="2560955" cy="635"/>
                        </a:xfrm>
                        <a:prstGeom prst="rect">
                          <a:avLst/>
                        </a:prstGeom>
                        <a:solidFill>
                          <a:prstClr val="white"/>
                        </a:solidFill>
                        <a:ln>
                          <a:noFill/>
                        </a:ln>
                      </wps:spPr>
                      <wps:txbx>
                        <w:txbxContent>
                          <w:p w14:paraId="59A9959B" w14:textId="280BB137" w:rsidR="008B047C" w:rsidRPr="008B047C" w:rsidRDefault="008B047C" w:rsidP="008B047C">
                            <w:pPr>
                              <w:pStyle w:val="Descripcin"/>
                              <w:rPr>
                                <w:sz w:val="22"/>
                                <w:szCs w:val="22"/>
                                <w:lang w:val="es-CO"/>
                              </w:rPr>
                            </w:pPr>
                            <w:r>
                              <w:rPr>
                                <w:lang w:val="es-CO"/>
                              </w:rPr>
                              <w:t>Figure XX. xxxxxxxxx xxxxxxxxxxxxxxxxxxxxxxxxxxxxx.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28D7A" id="_x0000_s1029" type="#_x0000_t202" style="position:absolute;left:0;text-align:left;margin-left:6.95pt;margin-top:267.95pt;width:201.6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GlSGgIAAD8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" stroked="f">
                <v:textbox style="mso-fit-shape-to-text:t" inset="0,0,0,0">
                  <w:txbxContent>
                    <w:p w14:paraId="59A9959B" w14:textId="280BB137" w:rsidR="008B047C" w:rsidRPr="008B047C" w:rsidRDefault="008B047C" w:rsidP="008B047C">
                      <w:pPr>
                        <w:pStyle w:val="Descripcin"/>
                        <w:rPr>
                          <w:sz w:val="22"/>
                          <w:szCs w:val="22"/>
                          <w:lang w:val="es-CO"/>
                        </w:rPr>
                      </w:pPr>
                      <w:r>
                        <w:rPr>
                          <w:lang w:val="es-CO"/>
                        </w:rPr>
                        <w:t>Figure XX. xxxxxxxxx xxxxxxxxxxxxxxxxxxxxxxxxxxxxx.</w:t>
                      </w:r>
                    </w:p>
                  </w:txbxContent>
                </v:textbox>
                <w10:wrap type="tight"/>
              </v:shape>
            </w:pict>
          </mc:Fallback>
        </mc:AlternateContent>
      </w:r>
      <w:r w:rsidR="009118E6">
        <w:rPr>
          <w:noProof/>
        </w:rPr>
        <mc:AlternateContent>
          <mc:Choice Requires="wps">
            <w:drawing>
              <wp:anchor distT="0" distB="0" distL="114300" distR="114300" simplePos="0" relativeHeight="251673600" behindDoc="1" locked="0" layoutInCell="1" allowOverlap="1" wp14:anchorId="14CA0B0B" wp14:editId="6578A267">
                <wp:simplePos x="0" y="0"/>
                <wp:positionH relativeFrom="column">
                  <wp:posOffset>88265</wp:posOffset>
                </wp:positionH>
                <wp:positionV relativeFrom="paragraph">
                  <wp:posOffset>3402965</wp:posOffset>
                </wp:positionV>
                <wp:extent cx="2560955" cy="635"/>
                <wp:effectExtent l="0" t="0" r="0" b="0"/>
                <wp:wrapTight wrapText="bothSides">
                  <wp:wrapPolygon edited="0">
                    <wp:start x="0" y="0"/>
                    <wp:lineTo x="0" y="21600"/>
                    <wp:lineTo x="21600" y="21600"/>
                    <wp:lineTo x="21600" y="0"/>
                  </wp:wrapPolygon>
                </wp:wrapTight>
                <wp:docPr id="809619534" name="Cuadro de texto 1"/>
                <wp:cNvGraphicFramePr/>
                <a:graphic xmlns:a="http://schemas.openxmlformats.org/drawingml/2006/main">
                  <a:graphicData uri="http://schemas.microsoft.com/office/word/2010/wordprocessingShape">
                    <wps:wsp>
                      <wps:cNvSpPr txBox="1"/>
                      <wps:spPr>
                        <a:xfrm>
                          <a:off x="0" y="0"/>
                          <a:ext cx="2560955" cy="635"/>
                        </a:xfrm>
                        <a:prstGeom prst="rect">
                          <a:avLst/>
                        </a:prstGeom>
                        <a:solidFill>
                          <a:prstClr val="white"/>
                        </a:solidFill>
                        <a:ln>
                          <a:noFill/>
                        </a:ln>
                      </wps:spPr>
                      <wps:txbx>
                        <w:txbxContent>
                          <w:p w14:paraId="0EAEB08B" w14:textId="77BE827A" w:rsidR="009118E6" w:rsidRPr="00E34267" w:rsidRDefault="009118E6" w:rsidP="00580D59">
                            <w:pPr>
                              <w:pStyle w:val="Descripcin"/>
                              <w:jc w:val="both"/>
                              <w:rPr>
                                <w:i w:val="0"/>
                                <w:iCs w:val="0"/>
                                <w:color w:val="auto"/>
                                <w:sz w:val="20"/>
                                <w:szCs w:val="20"/>
                              </w:rPr>
                            </w:pPr>
                            <w:bookmarkStart w:id="109" w:name="_Ref207377851"/>
                            <w:r w:rsidRPr="00E34267">
                              <w:rPr>
                                <w:b/>
                                <w:bCs/>
                                <w:i w:val="0"/>
                                <w:iCs w:val="0"/>
                                <w:color w:val="auto"/>
                                <w:sz w:val="20"/>
                                <w:szCs w:val="20"/>
                              </w:rPr>
                              <w:t xml:space="preserve">Fig </w:t>
                            </w:r>
                            <w:r w:rsidRPr="00E34267">
                              <w:rPr>
                                <w:b/>
                                <w:bCs/>
                                <w:i w:val="0"/>
                                <w:iCs w:val="0"/>
                                <w:color w:val="auto"/>
                                <w:sz w:val="20"/>
                                <w:szCs w:val="20"/>
                              </w:rPr>
                              <w:fldChar w:fldCharType="begin"/>
                            </w:r>
                            <w:r w:rsidRPr="00E34267">
                              <w:rPr>
                                <w:b/>
                                <w:bCs/>
                                <w:i w:val="0"/>
                                <w:iCs w:val="0"/>
                                <w:color w:val="auto"/>
                                <w:sz w:val="20"/>
                                <w:szCs w:val="20"/>
                              </w:rPr>
                              <w:instrText xml:space="preserve"> SEQ Fig \* ARABIC </w:instrText>
                            </w:r>
                            <w:r w:rsidRPr="00E34267">
                              <w:rPr>
                                <w:b/>
                                <w:bCs/>
                                <w:i w:val="0"/>
                                <w:iCs w:val="0"/>
                                <w:color w:val="auto"/>
                                <w:sz w:val="20"/>
                                <w:szCs w:val="20"/>
                              </w:rPr>
                              <w:fldChar w:fldCharType="separate"/>
                            </w:r>
                            <w:r w:rsidR="00E34267" w:rsidRPr="00E34267">
                              <w:rPr>
                                <w:b/>
                                <w:bCs/>
                                <w:i w:val="0"/>
                                <w:iCs w:val="0"/>
                                <w:color w:val="auto"/>
                                <w:sz w:val="20"/>
                                <w:szCs w:val="20"/>
                              </w:rPr>
                              <w:t>2</w:t>
                            </w:r>
                            <w:r w:rsidRPr="00E34267">
                              <w:rPr>
                                <w:b/>
                                <w:bCs/>
                                <w:i w:val="0"/>
                                <w:iCs w:val="0"/>
                                <w:color w:val="auto"/>
                                <w:sz w:val="20"/>
                                <w:szCs w:val="20"/>
                              </w:rPr>
                              <w:t>5</w:t>
                            </w:r>
                            <w:r w:rsidRPr="00E34267">
                              <w:rPr>
                                <w:b/>
                                <w:bCs/>
                                <w:i w:val="0"/>
                                <w:iCs w:val="0"/>
                                <w:color w:val="auto"/>
                                <w:sz w:val="20"/>
                                <w:szCs w:val="20"/>
                              </w:rPr>
                              <w:fldChar w:fldCharType="end"/>
                            </w:r>
                            <w:bookmarkEnd w:id="109"/>
                            <w:r w:rsidRPr="00E34267">
                              <w:rPr>
                                <w:b/>
                                <w:bCs/>
                                <w:i w:val="0"/>
                                <w:iCs w:val="0"/>
                                <w:color w:val="auto"/>
                                <w:sz w:val="20"/>
                                <w:szCs w:val="20"/>
                              </w:rPr>
                              <w:t>.</w:t>
                            </w:r>
                            <w:r w:rsidRPr="00E34267">
                              <w:rPr>
                                <w:i w:val="0"/>
                                <w:iCs w:val="0"/>
                                <w:color w:val="auto"/>
                                <w:sz w:val="20"/>
                                <w:szCs w:val="20"/>
                              </w:rPr>
                              <w:t xml:space="preserve"> </w:t>
                            </w:r>
                            <w:r w:rsidR="00424634" w:rsidRPr="00E34267">
                              <w:rPr>
                                <w:i w:val="0"/>
                                <w:iCs w:val="0"/>
                                <w:color w:val="auto"/>
                                <w:sz w:val="20"/>
                                <w:szCs w:val="20"/>
                              </w:rPr>
                              <w:t>HoloBio Filters panel showing image adjustment tools (gamma, contrast, high/low-pass, adaptive) and color visualization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A0B0B" id="_x0000_s1030" type="#_x0000_t202" style="position:absolute;left:0;text-align:left;margin-left:6.95pt;margin-top:267.95pt;width:201.6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ap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zcefZj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" stroked="f">
                <v:textbox style="mso-fit-shape-to-text:t" inset="0,0,0,0">
                  <w:txbxContent>
                    <w:p w14:paraId="0EAEB08B" w14:textId="77BE827A" w:rsidR="009118E6" w:rsidRPr="00E34267" w:rsidRDefault="009118E6" w:rsidP="00580D59">
                      <w:pPr>
                        <w:pStyle w:val="Descripcin"/>
                        <w:jc w:val="both"/>
                        <w:rPr>
                          <w:i w:val="0"/>
                          <w:iCs w:val="0"/>
                          <w:color w:val="auto"/>
                          <w:sz w:val="20"/>
                          <w:szCs w:val="20"/>
                        </w:rPr>
                      </w:pPr>
                      <w:bookmarkStart w:id="110" w:name="_Ref207377851"/>
                      <w:r w:rsidRPr="00E34267">
                        <w:rPr>
                          <w:b/>
                          <w:bCs/>
                          <w:i w:val="0"/>
                          <w:iCs w:val="0"/>
                          <w:color w:val="auto"/>
                          <w:sz w:val="20"/>
                          <w:szCs w:val="20"/>
                        </w:rPr>
                        <w:t xml:space="preserve">Fig </w:t>
                      </w:r>
                      <w:r w:rsidRPr="00E34267">
                        <w:rPr>
                          <w:b/>
                          <w:bCs/>
                          <w:i w:val="0"/>
                          <w:iCs w:val="0"/>
                          <w:color w:val="auto"/>
                          <w:sz w:val="20"/>
                          <w:szCs w:val="20"/>
                        </w:rPr>
                        <w:fldChar w:fldCharType="begin"/>
                      </w:r>
                      <w:r w:rsidRPr="00E34267">
                        <w:rPr>
                          <w:b/>
                          <w:bCs/>
                          <w:i w:val="0"/>
                          <w:iCs w:val="0"/>
                          <w:color w:val="auto"/>
                          <w:sz w:val="20"/>
                          <w:szCs w:val="20"/>
                        </w:rPr>
                        <w:instrText xml:space="preserve"> SEQ Fig \* ARABIC </w:instrText>
                      </w:r>
                      <w:r w:rsidRPr="00E34267">
                        <w:rPr>
                          <w:b/>
                          <w:bCs/>
                          <w:i w:val="0"/>
                          <w:iCs w:val="0"/>
                          <w:color w:val="auto"/>
                          <w:sz w:val="20"/>
                          <w:szCs w:val="20"/>
                        </w:rPr>
                        <w:fldChar w:fldCharType="separate"/>
                      </w:r>
                      <w:r w:rsidR="00E34267" w:rsidRPr="00E34267">
                        <w:rPr>
                          <w:b/>
                          <w:bCs/>
                          <w:i w:val="0"/>
                          <w:iCs w:val="0"/>
                          <w:color w:val="auto"/>
                          <w:sz w:val="20"/>
                          <w:szCs w:val="20"/>
                        </w:rPr>
                        <w:t>2</w:t>
                      </w:r>
                      <w:r w:rsidRPr="00E34267">
                        <w:rPr>
                          <w:b/>
                          <w:bCs/>
                          <w:i w:val="0"/>
                          <w:iCs w:val="0"/>
                          <w:color w:val="auto"/>
                          <w:sz w:val="20"/>
                          <w:szCs w:val="20"/>
                        </w:rPr>
                        <w:t>5</w:t>
                      </w:r>
                      <w:r w:rsidRPr="00E34267">
                        <w:rPr>
                          <w:b/>
                          <w:bCs/>
                          <w:i w:val="0"/>
                          <w:iCs w:val="0"/>
                          <w:color w:val="auto"/>
                          <w:sz w:val="20"/>
                          <w:szCs w:val="20"/>
                        </w:rPr>
                        <w:fldChar w:fldCharType="end"/>
                      </w:r>
                      <w:bookmarkEnd w:id="110"/>
                      <w:r w:rsidRPr="00E34267">
                        <w:rPr>
                          <w:b/>
                          <w:bCs/>
                          <w:i w:val="0"/>
                          <w:iCs w:val="0"/>
                          <w:color w:val="auto"/>
                          <w:sz w:val="20"/>
                          <w:szCs w:val="20"/>
                        </w:rPr>
                        <w:t>.</w:t>
                      </w:r>
                      <w:r w:rsidRPr="00E34267">
                        <w:rPr>
                          <w:i w:val="0"/>
                          <w:iCs w:val="0"/>
                          <w:color w:val="auto"/>
                          <w:sz w:val="20"/>
                          <w:szCs w:val="20"/>
                        </w:rPr>
                        <w:t xml:space="preserve"> </w:t>
                      </w:r>
                      <w:r w:rsidR="00424634" w:rsidRPr="00E34267">
                        <w:rPr>
                          <w:i w:val="0"/>
                          <w:iCs w:val="0"/>
                          <w:color w:val="auto"/>
                          <w:sz w:val="20"/>
                          <w:szCs w:val="20"/>
                        </w:rPr>
                        <w:t>HoloBio Filters panel showing image adjustment tools (gamma, contrast, high/low-pass, adaptive) and color visualization settings.</w:t>
                      </w:r>
                    </w:p>
                  </w:txbxContent>
                </v:textbox>
                <w10:wrap type="tight"/>
              </v:shape>
            </w:pict>
          </mc:Fallback>
        </mc:AlternateContent>
      </w:r>
      <w:r w:rsidRPr="00123DCF">
        <w:rPr>
          <w:noProof/>
          <w:sz w:val="22"/>
          <w:szCs w:val="22"/>
        </w:rPr>
        <w:drawing>
          <wp:anchor distT="0" distB="0" distL="114300" distR="114300" simplePos="0" relativeHeight="251658240" behindDoc="1" locked="0" layoutInCell="1" allowOverlap="1" wp14:anchorId="35D7A4DB" wp14:editId="516F31A7">
            <wp:simplePos x="0" y="0"/>
            <wp:positionH relativeFrom="column">
              <wp:posOffset>88265</wp:posOffset>
            </wp:positionH>
            <wp:positionV relativeFrom="paragraph">
              <wp:posOffset>173355</wp:posOffset>
            </wp:positionV>
            <wp:extent cx="2560955" cy="3172460"/>
            <wp:effectExtent l="0" t="0" r="0" b="8890"/>
            <wp:wrapTight wrapText="bothSides">
              <wp:wrapPolygon edited="0">
                <wp:start x="0" y="0"/>
                <wp:lineTo x="0" y="21531"/>
                <wp:lineTo x="21370" y="21531"/>
                <wp:lineTo x="21370" y="0"/>
                <wp:lineTo x="0" y="0"/>
              </wp:wrapPolygon>
            </wp:wrapTight>
            <wp:docPr id="153537085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0852" name="Imagen 1" descr="Interfaz de usuario gráfica, Texto&#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2560955" cy="3172460"/>
                    </a:xfrm>
                    <a:prstGeom prst="rect">
                      <a:avLst/>
                    </a:prstGeom>
                  </pic:spPr>
                </pic:pic>
              </a:graphicData>
            </a:graphic>
            <wp14:sizeRelH relativeFrom="margin">
              <wp14:pctWidth>0</wp14:pctWidth>
            </wp14:sizeRelH>
            <wp14:sizeRelV relativeFrom="margin">
              <wp14:pctHeight>0</wp14:pctHeight>
            </wp14:sizeRelV>
          </wp:anchor>
        </w:drawing>
      </w:r>
    </w:p>
    <w:p w14:paraId="0AE4E4C9" w14:textId="08389780" w:rsidR="009222EC" w:rsidRDefault="009222EC" w:rsidP="009222EC">
      <w:pPr>
        <w:spacing w:after="0" w:line="240" w:lineRule="auto"/>
        <w:ind w:left="144"/>
        <w:jc w:val="both"/>
        <w:rPr>
          <w:sz w:val="22"/>
          <w:szCs w:val="22"/>
        </w:rPr>
      </w:pPr>
      <w:r w:rsidRPr="009222EC">
        <w:rPr>
          <w:sz w:val="22"/>
          <w:szCs w:val="22"/>
        </w:rPr>
        <w:t xml:space="preserve">The Filters provides tools for enhancing images </w:t>
      </w:r>
      <w:r>
        <w:rPr>
          <w:sz w:val="22"/>
          <w:szCs w:val="22"/>
        </w:rPr>
        <w:t>(Holograms, Amplitude or Phase)</w:t>
      </w:r>
      <w:r w:rsidR="00E6714B">
        <w:rPr>
          <w:sz w:val="22"/>
          <w:szCs w:val="22"/>
        </w:rPr>
        <w:t xml:space="preserve"> </w:t>
      </w:r>
      <w:r w:rsidRPr="009222EC">
        <w:rPr>
          <w:sz w:val="22"/>
          <w:szCs w:val="22"/>
        </w:rPr>
        <w:t>through spatial and intensity-based filtering. It currently includes two functions: Adjust Image Filters and Visualization Color Mode</w:t>
      </w:r>
      <w:r w:rsidR="00424634">
        <w:rPr>
          <w:sz w:val="22"/>
          <w:szCs w:val="22"/>
        </w:rPr>
        <w:t xml:space="preserve"> (</w:t>
      </w:r>
      <w:r w:rsidR="00424634">
        <w:rPr>
          <w:sz w:val="22"/>
          <w:szCs w:val="22"/>
        </w:rPr>
        <w:fldChar w:fldCharType="begin"/>
      </w:r>
      <w:r w:rsidR="00424634">
        <w:rPr>
          <w:sz w:val="22"/>
          <w:szCs w:val="22"/>
        </w:rPr>
        <w:instrText xml:space="preserve"> REF _Ref207377851 \h </w:instrText>
      </w:r>
      <w:r w:rsidR="00424634">
        <w:rPr>
          <w:sz w:val="22"/>
          <w:szCs w:val="22"/>
        </w:rPr>
      </w:r>
      <w:r w:rsidR="00424634">
        <w:rPr>
          <w:sz w:val="22"/>
          <w:szCs w:val="22"/>
        </w:rPr>
        <w:fldChar w:fldCharType="separate"/>
      </w:r>
      <w:r w:rsidR="00424634">
        <w:t xml:space="preserve">Fig </w:t>
      </w:r>
      <w:r w:rsidR="00424634">
        <w:rPr>
          <w:noProof/>
        </w:rPr>
        <w:t>15</w:t>
      </w:r>
      <w:r w:rsidR="00424634">
        <w:rPr>
          <w:sz w:val="22"/>
          <w:szCs w:val="22"/>
        </w:rPr>
        <w:fldChar w:fldCharType="end"/>
      </w:r>
      <w:r w:rsidR="00424634">
        <w:rPr>
          <w:sz w:val="22"/>
          <w:szCs w:val="22"/>
        </w:rPr>
        <w:t>)</w:t>
      </w:r>
      <w:r w:rsidRPr="009222EC">
        <w:rPr>
          <w:sz w:val="22"/>
          <w:szCs w:val="22"/>
        </w:rPr>
        <w:t>.</w:t>
      </w:r>
    </w:p>
    <w:p w14:paraId="5BFDBB2A" w14:textId="77777777" w:rsidR="009222EC" w:rsidRPr="009222EC" w:rsidRDefault="009222EC" w:rsidP="009222EC">
      <w:pPr>
        <w:spacing w:after="0" w:line="240" w:lineRule="auto"/>
        <w:ind w:left="144"/>
        <w:jc w:val="both"/>
        <w:rPr>
          <w:sz w:val="22"/>
          <w:szCs w:val="22"/>
        </w:rPr>
      </w:pPr>
    </w:p>
    <w:p w14:paraId="03D0B18A" w14:textId="167A0282" w:rsidR="00E9797C" w:rsidRDefault="009222EC" w:rsidP="00BF5BA7">
      <w:pPr>
        <w:pStyle w:val="Prrafodelista"/>
        <w:numPr>
          <w:ilvl w:val="2"/>
          <w:numId w:val="90"/>
        </w:numPr>
        <w:spacing w:after="0" w:line="240" w:lineRule="auto"/>
        <w:ind w:left="1152"/>
        <w:rPr>
          <w:b/>
          <w:bCs/>
          <w:sz w:val="22"/>
          <w:szCs w:val="22"/>
        </w:rPr>
      </w:pPr>
      <w:r>
        <w:rPr>
          <w:b/>
          <w:bCs/>
          <w:sz w:val="22"/>
          <w:szCs w:val="22"/>
        </w:rPr>
        <w:t xml:space="preserve">Adjust </w:t>
      </w:r>
      <w:r w:rsidR="00E9797C" w:rsidRPr="00EC119B">
        <w:rPr>
          <w:b/>
          <w:bCs/>
          <w:sz w:val="22"/>
          <w:szCs w:val="22"/>
        </w:rPr>
        <w:t>Image Filters</w:t>
      </w:r>
    </w:p>
    <w:p w14:paraId="7F4BC6C5" w14:textId="74AF429D" w:rsidR="009222EC" w:rsidRPr="009222EC" w:rsidRDefault="009222EC" w:rsidP="00123DCF">
      <w:pPr>
        <w:spacing w:after="0"/>
        <w:ind w:left="432"/>
        <w:jc w:val="both"/>
        <w:rPr>
          <w:sz w:val="22"/>
          <w:szCs w:val="22"/>
        </w:rPr>
      </w:pPr>
      <w:r w:rsidRPr="009222EC">
        <w:rPr>
          <w:sz w:val="22"/>
          <w:szCs w:val="22"/>
        </w:rPr>
        <w:t xml:space="preserve">The Adjust Image Filters tool allows the user to apply different filtering techniques. These filters are intended to improve </w:t>
      </w:r>
      <w:r w:rsidR="00E6714B" w:rsidRPr="009222EC">
        <w:rPr>
          <w:sz w:val="22"/>
          <w:szCs w:val="22"/>
        </w:rPr>
        <w:t>visibility and</w:t>
      </w:r>
      <w:r w:rsidRPr="009222EC">
        <w:rPr>
          <w:sz w:val="22"/>
          <w:szCs w:val="22"/>
        </w:rPr>
        <w:t xml:space="preserve"> highlight structural details.</w:t>
      </w:r>
    </w:p>
    <w:p w14:paraId="0BDC0DFC" w14:textId="77777777" w:rsidR="00115DD9" w:rsidRPr="00115DD9" w:rsidRDefault="009222EC" w:rsidP="00123DCF">
      <w:pPr>
        <w:pStyle w:val="Prrafodelista"/>
        <w:numPr>
          <w:ilvl w:val="0"/>
          <w:numId w:val="52"/>
        </w:numPr>
        <w:spacing w:after="0"/>
        <w:jc w:val="both"/>
        <w:rPr>
          <w:b/>
          <w:bCs/>
          <w:sz w:val="22"/>
          <w:szCs w:val="22"/>
        </w:rPr>
      </w:pPr>
      <w:r w:rsidRPr="009222EC">
        <w:rPr>
          <w:b/>
          <w:bCs/>
          <w:sz w:val="22"/>
          <w:szCs w:val="22"/>
        </w:rPr>
        <w:t xml:space="preserve">Gamma Filter: </w:t>
      </w:r>
      <w:r w:rsidR="00115DD9" w:rsidRPr="00115DD9">
        <w:rPr>
          <w:sz w:val="22"/>
          <w:szCs w:val="22"/>
        </w:rPr>
        <w:t>Controls the value of γ (gamma), which adjusts the relationship between dark and bright intensities in the image.</w:t>
      </w:r>
      <w:r w:rsidR="00115DD9">
        <w:rPr>
          <w:sz w:val="22"/>
          <w:szCs w:val="22"/>
        </w:rPr>
        <w:t xml:space="preserve"> </w:t>
      </w:r>
    </w:p>
    <w:p w14:paraId="19158288" w14:textId="3C75BCE2" w:rsidR="009222EC" w:rsidRDefault="00115DD9" w:rsidP="00115DD9">
      <w:pPr>
        <w:pStyle w:val="Prrafodelista"/>
        <w:spacing w:after="0"/>
        <w:jc w:val="both"/>
        <w:rPr>
          <w:sz w:val="22"/>
          <w:szCs w:val="22"/>
        </w:rPr>
      </w:pPr>
      <w:r w:rsidRPr="00115DD9">
        <w:rPr>
          <w:sz w:val="22"/>
          <w:szCs w:val="22"/>
        </w:rPr>
        <w:t>The applied equation is:</w:t>
      </w:r>
    </w:p>
    <w:p w14:paraId="7326FF71" w14:textId="513A2512" w:rsidR="00115DD9" w:rsidRPr="00115DD9" w:rsidRDefault="00000000" w:rsidP="00115DD9">
      <w:pPr>
        <w:pStyle w:val="Prrafodelista"/>
        <w:spacing w:after="0"/>
        <w:jc w:val="center"/>
        <w:rPr>
          <w:rFonts w:eastAsiaTheme="minorEastAsia"/>
          <w:sz w:val="22"/>
          <w:szCs w:val="22"/>
        </w:rPr>
      </w:pP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Out</m:t>
            </m:r>
          </m:sub>
        </m:sSub>
        <m:r>
          <w:rPr>
            <w:rFonts w:ascii="Cambria Math" w:hAnsi="Cambria Math"/>
            <w:sz w:val="22"/>
            <w:szCs w:val="22"/>
          </w:rPr>
          <m:t xml:space="preserve">=255 × </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I</m:t>
                    </m:r>
                  </m:num>
                  <m:den>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Max</m:t>
                        </m:r>
                      </m:sub>
                    </m:sSub>
                  </m:den>
                </m:f>
              </m:e>
            </m:d>
          </m:e>
          <m:sup>
            <m:r>
              <m:rPr>
                <m:sty m:val="p"/>
              </m:rPr>
              <w:rPr>
                <w:rFonts w:ascii="Cambria Math" w:hAnsi="Cambria Math"/>
                <w:sz w:val="22"/>
                <w:szCs w:val="22"/>
              </w:rPr>
              <m:t>γ</m:t>
            </m:r>
          </m:sup>
        </m:sSup>
      </m:oMath>
      <w:r w:rsidR="00115DD9">
        <w:rPr>
          <w:rFonts w:eastAsiaTheme="minorEastAsia"/>
          <w:sz w:val="22"/>
          <w:szCs w:val="22"/>
        </w:rPr>
        <w:t xml:space="preserve"> ,</w:t>
      </w:r>
    </w:p>
    <w:p w14:paraId="725EF418" w14:textId="77777777" w:rsidR="00115DD9" w:rsidRDefault="00115DD9" w:rsidP="00115DD9">
      <w:pPr>
        <w:pStyle w:val="Prrafodelista"/>
        <w:spacing w:after="0"/>
        <w:jc w:val="both"/>
        <w:rPr>
          <w:b/>
          <w:bCs/>
          <w:sz w:val="22"/>
          <w:szCs w:val="22"/>
        </w:rPr>
      </w:pPr>
    </w:p>
    <w:p w14:paraId="6F108CE0" w14:textId="77777777" w:rsidR="00115DD9" w:rsidRDefault="00115DD9" w:rsidP="00115DD9">
      <w:pPr>
        <w:pStyle w:val="Prrafodelista"/>
        <w:spacing w:after="0"/>
        <w:jc w:val="both"/>
        <w:rPr>
          <w:b/>
          <w:bCs/>
          <w:sz w:val="22"/>
          <w:szCs w:val="22"/>
        </w:rPr>
      </w:pPr>
    </w:p>
    <w:p w14:paraId="41A06A07" w14:textId="4BDD0746" w:rsidR="00115DD9" w:rsidRDefault="00115DD9" w:rsidP="00115DD9">
      <w:pPr>
        <w:pStyle w:val="Prrafodelista"/>
        <w:spacing w:after="0"/>
        <w:jc w:val="both"/>
        <w:rPr>
          <w:sz w:val="22"/>
          <w:szCs w:val="22"/>
        </w:rPr>
      </w:pPr>
      <w:r>
        <w:rPr>
          <w:sz w:val="22"/>
          <w:szCs w:val="22"/>
        </w:rPr>
        <w:t>w</w:t>
      </w:r>
      <w:r w:rsidRPr="00115DD9">
        <w:rPr>
          <w:sz w:val="22"/>
          <w:szCs w:val="22"/>
        </w:rPr>
        <w:t xml:space="preserve">here, </w:t>
      </w:r>
      <w:r w:rsidRPr="00115DD9">
        <w:rPr>
          <w:i/>
          <w:iCs/>
          <w:sz w:val="22"/>
          <w:szCs w:val="22"/>
        </w:rPr>
        <w:t>I</w:t>
      </w:r>
      <w:r w:rsidRPr="00115DD9">
        <w:rPr>
          <w:sz w:val="22"/>
          <w:szCs w:val="22"/>
        </w:rPr>
        <w:t xml:space="preserve"> </w:t>
      </w:r>
      <w:proofErr w:type="gramStart"/>
      <w:r w:rsidRPr="00115DD9">
        <w:rPr>
          <w:sz w:val="22"/>
          <w:szCs w:val="22"/>
        </w:rPr>
        <w:t>is</w:t>
      </w:r>
      <w:proofErr w:type="gramEnd"/>
      <w:r w:rsidRPr="00115DD9">
        <w:rPr>
          <w:sz w:val="22"/>
          <w:szCs w:val="22"/>
        </w:rPr>
        <w:t xml:space="preserve"> the pixel intensity of the original image, </w:t>
      </w:r>
      <w:r w:rsidRPr="00115DD9">
        <w:rPr>
          <w:i/>
          <w:iCs/>
          <w:sz w:val="22"/>
          <w:szCs w:val="22"/>
        </w:rPr>
        <w:t>I</w:t>
      </w:r>
      <w:r w:rsidRPr="00115DD9">
        <w:rPr>
          <w:i/>
          <w:iCs/>
          <w:sz w:val="22"/>
          <w:szCs w:val="22"/>
          <w:vertAlign w:val="subscript"/>
        </w:rPr>
        <w:t>Max</w:t>
      </w:r>
      <w:r w:rsidRPr="00115DD9">
        <w:rPr>
          <w:sz w:val="22"/>
          <w:szCs w:val="22"/>
        </w:rPr>
        <w:t xml:space="preserve"> is the maximum intensity (for normalization), and </w:t>
      </w:r>
      <w:proofErr w:type="spellStart"/>
      <w:r w:rsidRPr="00115DD9">
        <w:rPr>
          <w:i/>
          <w:iCs/>
          <w:sz w:val="22"/>
          <w:szCs w:val="22"/>
        </w:rPr>
        <w:t>I</w:t>
      </w:r>
      <w:r w:rsidRPr="00115DD9">
        <w:rPr>
          <w:i/>
          <w:iCs/>
          <w:sz w:val="22"/>
          <w:szCs w:val="22"/>
          <w:vertAlign w:val="subscript"/>
        </w:rPr>
        <w:t>out</w:t>
      </w:r>
      <w:proofErr w:type="spellEnd"/>
      <w:r w:rsidRPr="00115DD9">
        <w:rPr>
          <w:sz w:val="22"/>
          <w:szCs w:val="22"/>
        </w:rPr>
        <w:t xml:space="preserve"> is the corrected pixel value.</w:t>
      </w:r>
    </w:p>
    <w:p w14:paraId="7570C05F" w14:textId="534C20D0" w:rsidR="00115DD9" w:rsidRPr="00115DD9" w:rsidRDefault="00115DD9" w:rsidP="00115DD9">
      <w:pPr>
        <w:pStyle w:val="Prrafodelista"/>
        <w:numPr>
          <w:ilvl w:val="0"/>
          <w:numId w:val="65"/>
        </w:numPr>
        <w:spacing w:after="0"/>
        <w:jc w:val="both"/>
        <w:rPr>
          <w:sz w:val="22"/>
          <w:szCs w:val="22"/>
        </w:rPr>
      </w:pPr>
      <w:r w:rsidRPr="00115DD9">
        <w:rPr>
          <w:sz w:val="22"/>
          <w:szCs w:val="22"/>
        </w:rPr>
        <w:t xml:space="preserve">If </w:t>
      </w:r>
      <w:r w:rsidRPr="00115DD9">
        <w:rPr>
          <w:sz w:val="22"/>
          <w:szCs w:val="22"/>
          <w:lang w:val="es-CO"/>
        </w:rPr>
        <w:t>γ</w:t>
      </w:r>
      <w:r w:rsidRPr="00115DD9">
        <w:rPr>
          <w:sz w:val="22"/>
          <w:szCs w:val="22"/>
        </w:rPr>
        <w:t xml:space="preserve"> &gt; 1 → </w:t>
      </w:r>
      <w:r w:rsidR="00D35D96" w:rsidRPr="00115DD9">
        <w:rPr>
          <w:sz w:val="22"/>
          <w:szCs w:val="22"/>
        </w:rPr>
        <w:t>the image becomes brighter (output intensities are expanded).</w:t>
      </w:r>
    </w:p>
    <w:p w14:paraId="154D02EF" w14:textId="7F39FB32" w:rsidR="00115DD9" w:rsidRDefault="00115DD9" w:rsidP="00115DD9">
      <w:pPr>
        <w:pStyle w:val="Prrafodelista"/>
        <w:numPr>
          <w:ilvl w:val="0"/>
          <w:numId w:val="65"/>
        </w:numPr>
        <w:spacing w:after="0"/>
        <w:jc w:val="both"/>
        <w:rPr>
          <w:sz w:val="22"/>
          <w:szCs w:val="22"/>
        </w:rPr>
      </w:pPr>
      <w:r w:rsidRPr="00115DD9">
        <w:rPr>
          <w:sz w:val="22"/>
          <w:szCs w:val="22"/>
        </w:rPr>
        <w:t xml:space="preserve">If </w:t>
      </w:r>
      <w:r w:rsidRPr="00115DD9">
        <w:rPr>
          <w:sz w:val="22"/>
          <w:szCs w:val="22"/>
          <w:lang w:val="es-CO"/>
        </w:rPr>
        <w:t>γ</w:t>
      </w:r>
      <w:r w:rsidRPr="00115DD9">
        <w:rPr>
          <w:sz w:val="22"/>
          <w:szCs w:val="22"/>
        </w:rPr>
        <w:t xml:space="preserve"> &lt; 1 → </w:t>
      </w:r>
      <w:r w:rsidR="00D35D96" w:rsidRPr="00115DD9">
        <w:rPr>
          <w:sz w:val="22"/>
          <w:szCs w:val="22"/>
        </w:rPr>
        <w:t>the image becomes darker (output intensities are compressed).</w:t>
      </w:r>
    </w:p>
    <w:p w14:paraId="468DA402" w14:textId="77777777" w:rsidR="00115DD9" w:rsidRDefault="00115DD9" w:rsidP="00115DD9">
      <w:pPr>
        <w:spacing w:after="0"/>
        <w:jc w:val="both"/>
        <w:rPr>
          <w:sz w:val="22"/>
          <w:szCs w:val="22"/>
        </w:rPr>
      </w:pPr>
    </w:p>
    <w:p w14:paraId="723FE805" w14:textId="77777777" w:rsidR="00EC4BE8" w:rsidRPr="00EC4BE8" w:rsidRDefault="009222EC" w:rsidP="00123DCF">
      <w:pPr>
        <w:pStyle w:val="Prrafodelista"/>
        <w:numPr>
          <w:ilvl w:val="0"/>
          <w:numId w:val="52"/>
        </w:numPr>
        <w:spacing w:after="0"/>
        <w:jc w:val="both"/>
        <w:rPr>
          <w:b/>
          <w:bCs/>
          <w:sz w:val="22"/>
          <w:szCs w:val="22"/>
        </w:rPr>
      </w:pPr>
      <w:r w:rsidRPr="009222EC">
        <w:rPr>
          <w:b/>
          <w:bCs/>
          <w:sz w:val="22"/>
          <w:szCs w:val="22"/>
        </w:rPr>
        <w:t>Contrast Filter:</w:t>
      </w:r>
      <w:r w:rsidR="00EC4BE8">
        <w:rPr>
          <w:b/>
          <w:bCs/>
          <w:sz w:val="22"/>
          <w:szCs w:val="22"/>
        </w:rPr>
        <w:t xml:space="preserve"> </w:t>
      </w:r>
      <w:r w:rsidR="00EC4BE8" w:rsidRPr="00EC4BE8">
        <w:rPr>
          <w:sz w:val="22"/>
          <w:szCs w:val="22"/>
        </w:rPr>
        <w:t xml:space="preserve">Controls contrast factor </w:t>
      </w:r>
      <w:r w:rsidR="00EC4BE8" w:rsidRPr="00EC4BE8">
        <w:rPr>
          <w:i/>
          <w:iCs/>
          <w:sz w:val="22"/>
          <w:szCs w:val="22"/>
        </w:rPr>
        <w:t>C</w:t>
      </w:r>
      <w:r w:rsidR="00EC4BE8">
        <w:rPr>
          <w:i/>
          <w:iCs/>
          <w:sz w:val="22"/>
          <w:szCs w:val="22"/>
        </w:rPr>
        <w:t>T</w:t>
      </w:r>
      <w:r w:rsidR="00EC4BE8" w:rsidRPr="00EC4BE8">
        <w:rPr>
          <w:sz w:val="22"/>
          <w:szCs w:val="22"/>
        </w:rPr>
        <w:t>, stretching or compressing pixel values around the mean intensity.</w:t>
      </w:r>
    </w:p>
    <w:p w14:paraId="693D64C2" w14:textId="4E5D5406" w:rsidR="009222EC" w:rsidRDefault="00EC4BE8" w:rsidP="00EC4BE8">
      <w:pPr>
        <w:pStyle w:val="Prrafodelista"/>
        <w:spacing w:after="0"/>
        <w:jc w:val="both"/>
        <w:rPr>
          <w:sz w:val="22"/>
          <w:szCs w:val="22"/>
        </w:rPr>
      </w:pPr>
      <w:r w:rsidRPr="00EC4BE8">
        <w:rPr>
          <w:sz w:val="22"/>
          <w:szCs w:val="22"/>
        </w:rPr>
        <w:t>The applied equation is:</w:t>
      </w:r>
    </w:p>
    <w:p w14:paraId="1455BFCD" w14:textId="16CB07FB" w:rsidR="00EC4BE8" w:rsidRDefault="00000000" w:rsidP="00EC4BE8">
      <w:pPr>
        <w:pStyle w:val="Prrafodelista"/>
        <w:spacing w:after="0"/>
        <w:jc w:val="center"/>
        <w:rPr>
          <w:rFonts w:eastAsiaTheme="minorEastAsia"/>
          <w:sz w:val="22"/>
          <w:szCs w:val="22"/>
        </w:rPr>
      </w:pP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Out</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I- μ</m:t>
            </m:r>
          </m:e>
        </m:d>
        <m:r>
          <w:rPr>
            <w:rFonts w:ascii="Cambria Math" w:hAnsi="Cambria Math"/>
            <w:sz w:val="22"/>
            <w:szCs w:val="22"/>
          </w:rPr>
          <m:t xml:space="preserve"> ×CT+μ</m:t>
        </m:r>
      </m:oMath>
      <w:r w:rsidR="00EC4BE8">
        <w:rPr>
          <w:rFonts w:eastAsiaTheme="minorEastAsia"/>
          <w:sz w:val="22"/>
          <w:szCs w:val="22"/>
        </w:rPr>
        <w:t>,</w:t>
      </w:r>
    </w:p>
    <w:p w14:paraId="3A00EA28" w14:textId="77777777" w:rsidR="00EC4BE8" w:rsidRDefault="00EC4BE8" w:rsidP="00EC4BE8">
      <w:pPr>
        <w:pStyle w:val="Prrafodelista"/>
        <w:spacing w:after="0"/>
        <w:jc w:val="both"/>
        <w:rPr>
          <w:b/>
          <w:bCs/>
          <w:sz w:val="22"/>
          <w:szCs w:val="22"/>
        </w:rPr>
      </w:pPr>
    </w:p>
    <w:p w14:paraId="64F11535" w14:textId="76D81474" w:rsidR="00C911EE" w:rsidRPr="00C911EE" w:rsidRDefault="00C911EE" w:rsidP="00EC4BE8">
      <w:pPr>
        <w:pStyle w:val="Prrafodelista"/>
        <w:spacing w:after="0"/>
        <w:jc w:val="both"/>
        <w:rPr>
          <w:sz w:val="22"/>
          <w:szCs w:val="22"/>
        </w:rPr>
      </w:pPr>
      <w:r w:rsidRPr="00C911EE">
        <w:rPr>
          <w:sz w:val="22"/>
          <w:szCs w:val="22"/>
        </w:rPr>
        <w:t xml:space="preserve">where </w:t>
      </w:r>
      <w:r w:rsidRPr="00C911EE">
        <w:rPr>
          <w:i/>
          <w:iCs/>
          <w:sz w:val="22"/>
          <w:szCs w:val="22"/>
        </w:rPr>
        <w:t>I</w:t>
      </w:r>
      <w:r w:rsidRPr="00C911EE">
        <w:rPr>
          <w:sz w:val="22"/>
          <w:szCs w:val="22"/>
        </w:rPr>
        <w:t xml:space="preserve"> </w:t>
      </w:r>
      <w:proofErr w:type="gramStart"/>
      <w:r w:rsidRPr="00C911EE">
        <w:rPr>
          <w:sz w:val="22"/>
          <w:szCs w:val="22"/>
        </w:rPr>
        <w:t>is</w:t>
      </w:r>
      <w:proofErr w:type="gramEnd"/>
      <w:r w:rsidRPr="00C911EE">
        <w:rPr>
          <w:sz w:val="22"/>
          <w:szCs w:val="22"/>
        </w:rPr>
        <w:t xml:space="preserve"> the pixel intensity, </w:t>
      </w:r>
      <w:r w:rsidRPr="00C911EE">
        <w:rPr>
          <w:i/>
          <w:iCs/>
          <w:sz w:val="22"/>
          <w:szCs w:val="22"/>
        </w:rPr>
        <w:t>μ</w:t>
      </w:r>
      <w:r w:rsidRPr="00C911EE">
        <w:rPr>
          <w:sz w:val="22"/>
          <w:szCs w:val="22"/>
        </w:rPr>
        <w:t xml:space="preserve"> is the mean intensity of the original image, </w:t>
      </w:r>
      <w:r w:rsidRPr="00C911EE">
        <w:rPr>
          <w:i/>
          <w:iCs/>
          <w:sz w:val="22"/>
          <w:szCs w:val="22"/>
        </w:rPr>
        <w:t>CT</w:t>
      </w:r>
      <w:r w:rsidRPr="00C911EE">
        <w:rPr>
          <w:sz w:val="22"/>
          <w:szCs w:val="22"/>
        </w:rPr>
        <w:t xml:space="preserve"> is the slider value, and </w:t>
      </w:r>
      <w:proofErr w:type="spellStart"/>
      <w:r w:rsidRPr="00C911EE">
        <w:rPr>
          <w:i/>
          <w:iCs/>
          <w:sz w:val="22"/>
          <w:szCs w:val="22"/>
        </w:rPr>
        <w:t>I</w:t>
      </w:r>
      <w:r w:rsidRPr="00C911EE">
        <w:rPr>
          <w:i/>
          <w:iCs/>
          <w:sz w:val="22"/>
          <w:szCs w:val="22"/>
          <w:vertAlign w:val="subscript"/>
        </w:rPr>
        <w:t>out</w:t>
      </w:r>
      <w:proofErr w:type="spellEnd"/>
      <w:r w:rsidRPr="00C911EE">
        <w:rPr>
          <w:sz w:val="22"/>
          <w:szCs w:val="22"/>
        </w:rPr>
        <w:t xml:space="preserve"> is the adjusted intensity.</w:t>
      </w:r>
    </w:p>
    <w:p w14:paraId="3C9782D1" w14:textId="77777777" w:rsidR="00C911EE" w:rsidRPr="009222EC" w:rsidRDefault="00C911EE" w:rsidP="00EC4BE8">
      <w:pPr>
        <w:pStyle w:val="Prrafodelista"/>
        <w:spacing w:after="0"/>
        <w:jc w:val="both"/>
        <w:rPr>
          <w:b/>
          <w:bCs/>
          <w:sz w:val="22"/>
          <w:szCs w:val="22"/>
        </w:rPr>
      </w:pPr>
    </w:p>
    <w:p w14:paraId="734F6002" w14:textId="40F8177C" w:rsidR="009222EC" w:rsidRPr="009222EC" w:rsidRDefault="009222EC" w:rsidP="00123DCF">
      <w:pPr>
        <w:pStyle w:val="Prrafodelista"/>
        <w:numPr>
          <w:ilvl w:val="0"/>
          <w:numId w:val="52"/>
        </w:numPr>
        <w:spacing w:after="0"/>
        <w:jc w:val="both"/>
        <w:rPr>
          <w:b/>
          <w:bCs/>
          <w:sz w:val="22"/>
          <w:szCs w:val="22"/>
        </w:rPr>
      </w:pPr>
      <w:r w:rsidRPr="009222EC">
        <w:rPr>
          <w:b/>
          <w:bCs/>
          <w:sz w:val="22"/>
          <w:szCs w:val="22"/>
        </w:rPr>
        <w:t xml:space="preserve">High-Pass Filter: </w:t>
      </w:r>
      <w:r w:rsidR="00C911EE" w:rsidRPr="00C911EE">
        <w:rPr>
          <w:sz w:val="22"/>
          <w:szCs w:val="22"/>
        </w:rPr>
        <w:t>Controls the cutoff radius of a circular mask in the Fourier domain. Low-frequency components (smooth background variations) are suppressed, while high-frequency components (edges and fine details) are preserved. Increasing the cutoff radius allows more high frequencies to pass through, enhancing details but potentially amplifying noise.</w:t>
      </w:r>
    </w:p>
    <w:p w14:paraId="47231E65" w14:textId="1D5CE401" w:rsidR="009222EC" w:rsidRPr="009222EC" w:rsidRDefault="009222EC" w:rsidP="00123DCF">
      <w:pPr>
        <w:pStyle w:val="Prrafodelista"/>
        <w:numPr>
          <w:ilvl w:val="0"/>
          <w:numId w:val="52"/>
        </w:numPr>
        <w:spacing w:after="0"/>
        <w:jc w:val="both"/>
        <w:rPr>
          <w:b/>
          <w:bCs/>
          <w:sz w:val="22"/>
          <w:szCs w:val="22"/>
        </w:rPr>
      </w:pPr>
      <w:r w:rsidRPr="009222EC">
        <w:rPr>
          <w:b/>
          <w:bCs/>
          <w:sz w:val="22"/>
          <w:szCs w:val="22"/>
        </w:rPr>
        <w:t xml:space="preserve">Low-Pass Filter: </w:t>
      </w:r>
      <w:r w:rsidR="00C911EE" w:rsidRPr="00C911EE">
        <w:rPr>
          <w:sz w:val="22"/>
          <w:szCs w:val="22"/>
        </w:rPr>
        <w:t xml:space="preserve">Controls the cutoff radius of a circular mask in the Fourier domain. High-frequency components (fine details and noise) are suppressed, while low-frequency components (global variations) are preserved. Reducing the cutoff radius </w:t>
      </w:r>
      <w:r w:rsidR="00C911EE" w:rsidRPr="00C911EE">
        <w:rPr>
          <w:sz w:val="22"/>
          <w:szCs w:val="22"/>
        </w:rPr>
        <w:lastRenderedPageBreak/>
        <w:t xml:space="preserve">smooths the image and improves </w:t>
      </w:r>
      <w:proofErr w:type="gramStart"/>
      <w:r w:rsidR="00C911EE" w:rsidRPr="00C911EE">
        <w:rPr>
          <w:sz w:val="22"/>
          <w:szCs w:val="22"/>
        </w:rPr>
        <w:t>clarity</w:t>
      </w:r>
      <w:r w:rsidR="00841FFF">
        <w:rPr>
          <w:sz w:val="22"/>
          <w:szCs w:val="22"/>
        </w:rPr>
        <w:t>,</w:t>
      </w:r>
      <w:r w:rsidR="00C911EE" w:rsidRPr="00C911EE">
        <w:rPr>
          <w:sz w:val="22"/>
          <w:szCs w:val="22"/>
        </w:rPr>
        <w:t xml:space="preserve"> but</w:t>
      </w:r>
      <w:proofErr w:type="gramEnd"/>
      <w:r w:rsidR="00C911EE" w:rsidRPr="00C911EE">
        <w:rPr>
          <w:sz w:val="22"/>
          <w:szCs w:val="22"/>
        </w:rPr>
        <w:t xml:space="preserve"> may also remove fine structural information.</w:t>
      </w:r>
    </w:p>
    <w:p w14:paraId="2951D14C" w14:textId="3FEA04CB" w:rsidR="009222EC" w:rsidRPr="009222EC" w:rsidRDefault="009222EC" w:rsidP="00D35D96">
      <w:pPr>
        <w:pStyle w:val="Prrafodelista"/>
        <w:numPr>
          <w:ilvl w:val="0"/>
          <w:numId w:val="52"/>
        </w:numPr>
        <w:spacing w:after="0"/>
        <w:jc w:val="both"/>
        <w:rPr>
          <w:b/>
          <w:bCs/>
          <w:sz w:val="22"/>
          <w:szCs w:val="22"/>
        </w:rPr>
      </w:pPr>
      <w:r w:rsidRPr="009222EC">
        <w:rPr>
          <w:b/>
          <w:bCs/>
          <w:sz w:val="22"/>
          <w:szCs w:val="22"/>
        </w:rPr>
        <w:t>Adaptive:</w:t>
      </w:r>
      <w:r w:rsidR="00D35D96">
        <w:rPr>
          <w:b/>
          <w:bCs/>
          <w:sz w:val="22"/>
          <w:szCs w:val="22"/>
        </w:rPr>
        <w:t xml:space="preserve"> </w:t>
      </w:r>
      <w:r w:rsidR="00D35D96" w:rsidRPr="00D35D96">
        <w:rPr>
          <w:sz w:val="22"/>
          <w:szCs w:val="22"/>
        </w:rPr>
        <w:t>Controls the histogram equalization to redistribute pixel intensities across the available dynamic range, enhancing contrast in saturated or low-contrast regions.</w:t>
      </w:r>
      <w:r w:rsidR="00D35D96" w:rsidRPr="00D35D96">
        <w:rPr>
          <w:b/>
          <w:bCs/>
          <w:sz w:val="22"/>
          <w:szCs w:val="22"/>
        </w:rPr>
        <w:br/>
      </w:r>
      <w:r w:rsidR="00D35D96" w:rsidRPr="00D35D96">
        <w:rPr>
          <w:sz w:val="22"/>
          <w:szCs w:val="22"/>
        </w:rPr>
        <w:t>The applied equation is:</w:t>
      </w:r>
    </w:p>
    <w:p w14:paraId="0BE5EAC7" w14:textId="4E8B76FD" w:rsidR="00D35D96" w:rsidRPr="00D35D96" w:rsidRDefault="00000000" w:rsidP="00D35D96">
      <w:pPr>
        <w:jc w:val="center"/>
        <w:rPr>
          <w:rFonts w:eastAsiaTheme="minorEastAsia"/>
        </w:rPr>
      </w:pPr>
      <m:oMath>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out</m:t>
            </m:r>
          </m:sub>
        </m:sSub>
        <m:r>
          <w:rPr>
            <w:rFonts w:ascii="Cambria Math" w:eastAsiaTheme="minorEastAsia" w:hAnsi="Cambria Math"/>
          </w:rPr>
          <m:t>=</m:t>
        </m:r>
        <m:func>
          <m:funcPr>
            <m:ctrlPr>
              <w:rPr>
                <w:rFonts w:ascii="Cambria Math" w:eastAsiaTheme="minorEastAsia" w:hAnsi="Cambria Math" w:cs="Cambria Math"/>
                <w:i/>
                <w:iCs/>
                <w:lang w:val="es-CO"/>
              </w:rPr>
            </m:ctrlPr>
          </m:funcPr>
          <m:fName>
            <m:sSub>
              <m:sSubPr>
                <m:ctrlPr>
                  <w:rPr>
                    <w:rFonts w:ascii="Cambria Math" w:eastAsiaTheme="minorEastAsia" w:hAnsi="Cambria Math"/>
                    <w:iCs/>
                    <w:lang w:val="es-CO"/>
                  </w:rPr>
                </m:ctrlPr>
              </m:sSubPr>
              <m:e>
                <m:r>
                  <m:rPr>
                    <m:sty m:val="p"/>
                  </m:rPr>
                  <w:rPr>
                    <w:rFonts w:ascii="Cambria Math" w:eastAsiaTheme="minorEastAsia" w:hAnsi="Cambria Math"/>
                  </w:rPr>
                  <m:t>I</m:t>
                </m:r>
              </m:e>
              <m:sub>
                <m:r>
                  <m:rPr>
                    <m:sty m:val="p"/>
                  </m:rPr>
                  <w:rPr>
                    <w:rFonts w:ascii="Cambria Math" w:eastAsiaTheme="minorEastAsia" w:hAnsi="Cambria Math"/>
                  </w:rPr>
                  <m:t>min</m:t>
                </m:r>
              </m:sub>
            </m:sSub>
            <m:ctrlPr>
              <w:rPr>
                <w:rFonts w:ascii="Cambria Math" w:eastAsiaTheme="minorEastAsia" w:hAnsi="Cambria Math"/>
                <w:i/>
                <w:iCs/>
                <w:lang w:val="es-CO"/>
              </w:rPr>
            </m:ctrlPr>
          </m:fName>
          <m:e>
            <m:r>
              <w:rPr>
                <w:rFonts w:ascii="Cambria Math" w:eastAsiaTheme="minorEastAsia" w:hAnsi="Cambria Math"/>
              </w:rPr>
              <m:t>+</m:t>
            </m:r>
            <m:d>
              <m:dPr>
                <m:ctrlPr>
                  <w:rPr>
                    <w:rFonts w:ascii="Cambria Math" w:eastAsiaTheme="minorEastAsia" w:hAnsi="Cambria Math"/>
                    <w:i/>
                    <w:iCs/>
                    <w:lang w:val="es-CO"/>
                  </w:rPr>
                </m:ctrlPr>
              </m:dPr>
              <m:e>
                <m:func>
                  <m:funcPr>
                    <m:ctrlPr>
                      <w:rPr>
                        <w:rFonts w:ascii="Cambria Math" w:eastAsiaTheme="minorEastAsia" w:hAnsi="Cambria Math" w:cs="Cambria Math"/>
                        <w:i/>
                        <w:iCs/>
                        <w:lang w:val="es-CO"/>
                      </w:rPr>
                    </m:ctrlPr>
                  </m:funcPr>
                  <m:fName>
                    <m:sSub>
                      <m:sSubPr>
                        <m:ctrlPr>
                          <w:rPr>
                            <w:rFonts w:ascii="Cambria Math" w:eastAsiaTheme="minorEastAsia" w:hAnsi="Cambria Math"/>
                            <w:iCs/>
                            <w:lang w:val="es-CO"/>
                          </w:rPr>
                        </m:ctrlPr>
                      </m:sSubPr>
                      <m:e>
                        <m:r>
                          <m:rPr>
                            <m:sty m:val="p"/>
                          </m:rPr>
                          <w:rPr>
                            <w:rFonts w:ascii="Cambria Math" w:eastAsiaTheme="minorEastAsia" w:hAnsi="Cambria Math"/>
                          </w:rPr>
                          <m:t>I</m:t>
                        </m:r>
                      </m:e>
                      <m:sub>
                        <m:r>
                          <m:rPr>
                            <m:sty m:val="p"/>
                          </m:rPr>
                          <w:rPr>
                            <w:rFonts w:ascii="Cambria Math" w:eastAsiaTheme="minorEastAsia" w:hAnsi="Cambria Math"/>
                          </w:rPr>
                          <m:t>max</m:t>
                        </m:r>
                      </m:sub>
                    </m:sSub>
                    <m:ctrlPr>
                      <w:rPr>
                        <w:rFonts w:ascii="Cambria Math" w:eastAsiaTheme="minorEastAsia" w:hAnsi="Cambria Math"/>
                        <w:i/>
                        <w:iCs/>
                        <w:lang w:val="es-CO"/>
                      </w:rPr>
                    </m:ctrlPr>
                  </m:fName>
                  <m:e>
                    <m:r>
                      <w:rPr>
                        <w:rFonts w:ascii="Cambria Math" w:eastAsiaTheme="minorEastAsia" w:hAnsi="Cambria Math" w:cs="Calibri"/>
                      </w:rPr>
                      <m:t>-</m:t>
                    </m:r>
                    <m:sSub>
                      <m:sSubPr>
                        <m:ctrlPr>
                          <w:rPr>
                            <w:rFonts w:ascii="Cambria Math" w:eastAsiaTheme="minorEastAsia" w:hAnsi="Cambria Math" w:cs="Cambria Math"/>
                            <w:iCs/>
                            <w:lang w:val="es-CO"/>
                          </w:rPr>
                        </m:ctrlPr>
                      </m:sSubPr>
                      <m:e>
                        <m:r>
                          <m:rPr>
                            <m:sty m:val="p"/>
                          </m:rPr>
                          <w:rPr>
                            <w:rFonts w:ascii="Cambria Math" w:eastAsiaTheme="minorEastAsia" w:hAnsi="Cambria Math" w:cs="Cambria Math"/>
                          </w:rPr>
                          <m:t>I</m:t>
                        </m:r>
                        <m:ctrlPr>
                          <w:rPr>
                            <w:rFonts w:ascii="Cambria Math" w:eastAsiaTheme="minorEastAsia" w:hAnsi="Cambria Math" w:cs="Calibri"/>
                            <w:i/>
                            <w:iCs/>
                            <w:lang w:val="es-CO"/>
                          </w:rPr>
                        </m:ctrlPr>
                      </m:e>
                      <m:sub>
                        <m:r>
                          <w:rPr>
                            <w:rFonts w:ascii="Cambria Math" w:eastAsiaTheme="minorEastAsia" w:hAnsi="Cambria Math" w:cs="Calibri"/>
                            <w:lang w:val="es-CO"/>
                          </w:rPr>
                          <m:t>min</m:t>
                        </m:r>
                      </m:sub>
                    </m:sSub>
                    <m:r>
                      <m:rPr>
                        <m:sty m:val="p"/>
                      </m:rPr>
                      <w:rPr>
                        <w:rFonts w:ascii="Cambria Math" w:eastAsiaTheme="minorEastAsia" w:hAnsi="Cambria Math" w:cs="Cambria Math"/>
                      </w:rPr>
                      <m:t xml:space="preserve"> </m:t>
                    </m:r>
                  </m:e>
                </m:func>
              </m:e>
            </m:d>
          </m:e>
        </m:func>
        <m:r>
          <w:rPr>
            <w:rFonts w:ascii="Cambria Math" w:eastAsiaTheme="minorEastAsia" w:hAnsi="Cambria Math" w:cs="Calibri"/>
          </w:rPr>
          <m:t> </m:t>
        </m:r>
        <m:r>
          <w:rPr>
            <w:rFonts w:ascii="Cambria Math" w:eastAsiaTheme="minorEastAsia" w:hAnsi="Cambria Math"/>
            <w:lang w:val="es-CO"/>
          </w:rPr>
          <m:t>CDF</m:t>
        </m:r>
        <m:r>
          <w:rPr>
            <w:rFonts w:ascii="Cambria Math" w:eastAsiaTheme="minorEastAsia" w:hAnsi="Cambria Math" w:cs="Calibri"/>
          </w:rPr>
          <m:t> </m:t>
        </m:r>
        <m:d>
          <m:dPr>
            <m:ctrlPr>
              <w:rPr>
                <w:rFonts w:ascii="Cambria Math" w:eastAsiaTheme="minorEastAsia" w:hAnsi="Cambria Math"/>
                <w:i/>
                <w:iCs/>
                <w:lang w:val="es-CO"/>
              </w:rPr>
            </m:ctrlPr>
          </m:dPr>
          <m:e>
            <m:r>
              <w:rPr>
                <w:rFonts w:ascii="Cambria Math" w:eastAsiaTheme="minorEastAsia" w:hAnsi="Cambria Math"/>
              </w:rPr>
              <m:t xml:space="preserve"> </m:t>
            </m:r>
            <m:f>
              <m:fPr>
                <m:ctrlPr>
                  <w:rPr>
                    <w:rFonts w:ascii="Cambria Math" w:eastAsiaTheme="minorEastAsia" w:hAnsi="Cambria Math"/>
                    <w:i/>
                    <w:iCs/>
                    <w:lang w:val="es-CO"/>
                  </w:rPr>
                </m:ctrlPr>
              </m:fPr>
              <m:num>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in</m:t>
                    </m:r>
                  </m:sub>
                </m:sSub>
                <m:r>
                  <w:rPr>
                    <w:rFonts w:ascii="Cambria Math" w:eastAsiaTheme="minorEastAsia" w:hAnsi="Cambria Math"/>
                  </w:rPr>
                  <m:t>-</m:t>
                </m:r>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min</m:t>
                    </m:r>
                  </m:sub>
                </m:sSub>
              </m:num>
              <m:den>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max</m:t>
                    </m:r>
                  </m:sub>
                </m:sSub>
                <m:r>
                  <w:rPr>
                    <w:rFonts w:ascii="Cambria Math" w:eastAsiaTheme="minorEastAsia" w:hAnsi="Cambria Math"/>
                  </w:rPr>
                  <m:t>-</m:t>
                </m:r>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min</m:t>
                    </m:r>
                  </m:sub>
                </m:sSub>
              </m:den>
            </m:f>
          </m:e>
        </m:d>
      </m:oMath>
      <w:r w:rsidR="00D35D96" w:rsidRPr="00D35D96">
        <w:rPr>
          <w:rFonts w:eastAsiaTheme="minorEastAsia"/>
          <w:iCs/>
        </w:rPr>
        <w:t>,</w:t>
      </w:r>
    </w:p>
    <w:p w14:paraId="44ED53B7" w14:textId="77777777" w:rsidR="00D35D96" w:rsidRDefault="00D35D96" w:rsidP="00D35D96">
      <w:pPr>
        <w:spacing w:after="0" w:line="240" w:lineRule="auto"/>
        <w:ind w:left="720"/>
        <w:jc w:val="both"/>
        <w:rPr>
          <w:sz w:val="22"/>
          <w:szCs w:val="22"/>
        </w:rPr>
      </w:pPr>
    </w:p>
    <w:p w14:paraId="190FA280" w14:textId="48296A7B" w:rsidR="00FE3F69" w:rsidRPr="00D35D96" w:rsidRDefault="00D35D96" w:rsidP="00D35D96">
      <w:pPr>
        <w:spacing w:after="0" w:line="240" w:lineRule="auto"/>
        <w:ind w:left="720"/>
        <w:jc w:val="both"/>
        <w:rPr>
          <w:sz w:val="22"/>
          <w:szCs w:val="22"/>
        </w:rPr>
      </w:pPr>
      <w:r w:rsidRPr="00D35D96">
        <w:rPr>
          <w:sz w:val="22"/>
          <w:szCs w:val="22"/>
        </w:rPr>
        <w:t xml:space="preserve">where </w:t>
      </w:r>
      <m:oMath>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in</m:t>
            </m:r>
          </m:sub>
        </m:sSub>
      </m:oMath>
      <w:r w:rsidR="005340C7">
        <w:rPr>
          <w:sz w:val="22"/>
          <w:szCs w:val="22"/>
        </w:rPr>
        <w:t xml:space="preserve"> </w:t>
      </w:r>
      <w:r w:rsidRPr="00D35D96">
        <w:rPr>
          <w:sz w:val="22"/>
          <w:szCs w:val="22"/>
        </w:rPr>
        <w:t xml:space="preserve">is the input pixel intensity, </w:t>
      </w:r>
      <m:oMath>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min</m:t>
            </m:r>
          </m:sub>
        </m:sSub>
      </m:oMath>
      <w:r w:rsidRPr="00D35D96">
        <w:rPr>
          <w:rFonts w:ascii="Arial" w:hAnsi="Arial" w:cs="Arial"/>
          <w:sz w:val="22"/>
          <w:szCs w:val="22"/>
        </w:rPr>
        <w:t>​</w:t>
      </w:r>
      <w:r w:rsidRPr="00D35D96">
        <w:rPr>
          <w:sz w:val="22"/>
          <w:szCs w:val="22"/>
        </w:rPr>
        <w:t xml:space="preserve"> and </w:t>
      </w:r>
      <m:oMath>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max</m:t>
            </m:r>
          </m:sub>
        </m:sSub>
      </m:oMath>
      <w:r w:rsidRPr="00D35D96">
        <w:rPr>
          <w:rFonts w:ascii="Arial" w:hAnsi="Arial" w:cs="Arial"/>
          <w:sz w:val="22"/>
          <w:szCs w:val="22"/>
        </w:rPr>
        <w:t>​</w:t>
      </w:r>
      <w:r w:rsidRPr="00D35D96">
        <w:rPr>
          <w:sz w:val="22"/>
          <w:szCs w:val="22"/>
        </w:rPr>
        <w:t xml:space="preserve"> are the minimum and maximum intensities of the image, </w:t>
      </w:r>
      <m:oMath>
        <m:r>
          <w:rPr>
            <w:rFonts w:ascii="Cambria Math" w:eastAsiaTheme="minorEastAsia" w:hAnsi="Cambria Math"/>
            <w:lang w:val="es-CO"/>
          </w:rPr>
          <m:t>CDF</m:t>
        </m:r>
      </m:oMath>
      <w:r w:rsidRPr="00D35D96">
        <w:rPr>
          <w:sz w:val="22"/>
          <w:szCs w:val="22"/>
        </w:rPr>
        <w:t xml:space="preserve"> is the cumulative distribution function of the normalized histogram, and </w:t>
      </w:r>
      <m:oMath>
        <m:sSub>
          <m:sSubPr>
            <m:ctrlPr>
              <w:rPr>
                <w:rFonts w:ascii="Cambria Math" w:eastAsiaTheme="minorEastAsia" w:hAnsi="Cambria Math"/>
                <w:i/>
                <w:iCs/>
                <w:lang w:val="es-CO"/>
              </w:rPr>
            </m:ctrlPr>
          </m:sSubPr>
          <m:e>
            <m:r>
              <w:rPr>
                <w:rFonts w:ascii="Cambria Math" w:eastAsiaTheme="minorEastAsia" w:hAnsi="Cambria Math"/>
                <w:lang w:val="es-CO"/>
              </w:rPr>
              <m:t>I</m:t>
            </m:r>
          </m:e>
          <m:sub>
            <m:r>
              <w:rPr>
                <w:rFonts w:ascii="Cambria Math" w:eastAsiaTheme="minorEastAsia" w:hAnsi="Cambria Math"/>
                <w:lang w:val="es-CO"/>
              </w:rPr>
              <m:t>out</m:t>
            </m:r>
          </m:sub>
        </m:sSub>
      </m:oMath>
      <w:r w:rsidRPr="00D35D96">
        <w:rPr>
          <w:rFonts w:ascii="Arial" w:hAnsi="Arial" w:cs="Arial"/>
          <w:sz w:val="22"/>
          <w:szCs w:val="22"/>
        </w:rPr>
        <w:t>​</w:t>
      </w:r>
      <w:r w:rsidRPr="00D35D96">
        <w:rPr>
          <w:sz w:val="22"/>
          <w:szCs w:val="22"/>
        </w:rPr>
        <w:t xml:space="preserve"> is the adjusted pixel intensity. This transformation expands densely populated intensity ranges (increasing local contrast) and compresses less populated ones, while preserving the relative order of intensities.</w:t>
      </w:r>
    </w:p>
    <w:p w14:paraId="4741B728" w14:textId="77777777" w:rsidR="00C911EE" w:rsidRDefault="00C911EE" w:rsidP="00E6714B">
      <w:pPr>
        <w:spacing w:after="0" w:line="240" w:lineRule="auto"/>
        <w:ind w:left="360"/>
        <w:rPr>
          <w:b/>
          <w:bCs/>
          <w:sz w:val="22"/>
          <w:szCs w:val="22"/>
        </w:rPr>
      </w:pPr>
    </w:p>
    <w:p w14:paraId="6D221AC5" w14:textId="77777777" w:rsidR="005340C7" w:rsidRDefault="005340C7" w:rsidP="00E6714B">
      <w:pPr>
        <w:spacing w:after="0" w:line="240" w:lineRule="auto"/>
        <w:ind w:left="360"/>
        <w:rPr>
          <w:b/>
          <w:bCs/>
          <w:sz w:val="22"/>
          <w:szCs w:val="22"/>
        </w:rPr>
      </w:pPr>
    </w:p>
    <w:p w14:paraId="162B308B" w14:textId="0BB469B9" w:rsidR="00E6714B" w:rsidRDefault="00E6714B" w:rsidP="0084500B">
      <w:pPr>
        <w:spacing w:after="0" w:line="240" w:lineRule="auto"/>
        <w:ind w:left="432"/>
        <w:rPr>
          <w:b/>
          <w:bCs/>
          <w:sz w:val="22"/>
          <w:szCs w:val="22"/>
        </w:rPr>
      </w:pPr>
      <w:r w:rsidRPr="00E6714B">
        <w:rPr>
          <w:b/>
          <w:bCs/>
          <w:sz w:val="22"/>
          <w:szCs w:val="22"/>
        </w:rPr>
        <w:t xml:space="preserve">How to </w:t>
      </w:r>
      <w:r w:rsidR="00C911EE" w:rsidRPr="00E6714B">
        <w:rPr>
          <w:b/>
          <w:bCs/>
          <w:sz w:val="22"/>
          <w:szCs w:val="22"/>
        </w:rPr>
        <w:t>use it</w:t>
      </w:r>
      <w:r w:rsidRPr="00E6714B">
        <w:rPr>
          <w:b/>
          <w:bCs/>
          <w:sz w:val="22"/>
          <w:szCs w:val="22"/>
        </w:rPr>
        <w:t>?</w:t>
      </w:r>
    </w:p>
    <w:p w14:paraId="26AAA62C" w14:textId="11F211C0" w:rsidR="00E6714B" w:rsidRPr="00E6714B" w:rsidRDefault="00E6714B" w:rsidP="00E6714B">
      <w:pPr>
        <w:spacing w:after="0" w:line="240" w:lineRule="auto"/>
        <w:ind w:left="720"/>
        <w:rPr>
          <w:b/>
          <w:bCs/>
          <w:sz w:val="22"/>
          <w:szCs w:val="22"/>
        </w:rPr>
      </w:pPr>
      <w:r w:rsidRPr="00E6714B">
        <w:rPr>
          <w:sz w:val="22"/>
          <w:szCs w:val="22"/>
        </w:rPr>
        <w:t>Step 1 – Select the image type (Hologram, Amplitude, or Phase).</w:t>
      </w:r>
      <w:r w:rsidRPr="00E6714B">
        <w:rPr>
          <w:sz w:val="22"/>
          <w:szCs w:val="22"/>
        </w:rPr>
        <w:br/>
        <w:t>Step 2 – Adjust the desired filters using the sliders and checkboxes.</w:t>
      </w:r>
      <w:r w:rsidRPr="00E6714B">
        <w:rPr>
          <w:sz w:val="22"/>
          <w:szCs w:val="22"/>
        </w:rPr>
        <w:br/>
        <w:t>Step 3 – Click Apply to visualize the filtered result.</w:t>
      </w:r>
    </w:p>
    <w:p w14:paraId="74063228" w14:textId="77777777" w:rsidR="009222EC" w:rsidRDefault="009222EC" w:rsidP="009222EC">
      <w:pPr>
        <w:pStyle w:val="Prrafodelista"/>
        <w:spacing w:after="0" w:line="240" w:lineRule="auto"/>
        <w:ind w:left="1440"/>
        <w:rPr>
          <w:b/>
          <w:bCs/>
          <w:sz w:val="22"/>
          <w:szCs w:val="22"/>
        </w:rPr>
      </w:pPr>
    </w:p>
    <w:p w14:paraId="2D87CAE1" w14:textId="77777777" w:rsidR="00E6714B" w:rsidRDefault="00E6714B" w:rsidP="009222EC">
      <w:pPr>
        <w:pStyle w:val="Prrafodelista"/>
        <w:spacing w:after="0" w:line="240" w:lineRule="auto"/>
        <w:ind w:left="1440"/>
        <w:rPr>
          <w:b/>
          <w:bCs/>
          <w:sz w:val="22"/>
          <w:szCs w:val="22"/>
        </w:rPr>
      </w:pPr>
    </w:p>
    <w:p w14:paraId="3F2F98BB" w14:textId="77777777" w:rsidR="00C911EE" w:rsidRPr="00EC119B" w:rsidRDefault="00C911EE" w:rsidP="009222EC">
      <w:pPr>
        <w:pStyle w:val="Prrafodelista"/>
        <w:spacing w:after="0" w:line="240" w:lineRule="auto"/>
        <w:ind w:left="1440"/>
        <w:rPr>
          <w:b/>
          <w:bCs/>
          <w:sz w:val="22"/>
          <w:szCs w:val="22"/>
        </w:rPr>
      </w:pPr>
    </w:p>
    <w:p w14:paraId="781BC124" w14:textId="62187972" w:rsidR="00E9797C" w:rsidRDefault="00E9797C" w:rsidP="00BF5BA7">
      <w:pPr>
        <w:pStyle w:val="Prrafodelista"/>
        <w:numPr>
          <w:ilvl w:val="2"/>
          <w:numId w:val="90"/>
        </w:numPr>
        <w:spacing w:after="0" w:line="240" w:lineRule="auto"/>
        <w:ind w:left="1152"/>
        <w:rPr>
          <w:b/>
          <w:bCs/>
          <w:sz w:val="22"/>
          <w:szCs w:val="22"/>
        </w:rPr>
      </w:pPr>
      <w:r w:rsidRPr="00EC119B">
        <w:rPr>
          <w:b/>
          <w:bCs/>
          <w:sz w:val="22"/>
          <w:szCs w:val="22"/>
        </w:rPr>
        <w:t>Visualization Color mode</w:t>
      </w:r>
    </w:p>
    <w:p w14:paraId="436E8B47" w14:textId="4147558C" w:rsidR="00E6714B" w:rsidRPr="00E6714B" w:rsidRDefault="00E6714B" w:rsidP="00E6714B">
      <w:pPr>
        <w:spacing w:after="0" w:line="240" w:lineRule="auto"/>
        <w:ind w:left="432"/>
        <w:jc w:val="both"/>
        <w:rPr>
          <w:sz w:val="22"/>
          <w:szCs w:val="22"/>
        </w:rPr>
      </w:pPr>
      <w:r w:rsidRPr="00E6714B">
        <w:rPr>
          <w:sz w:val="22"/>
          <w:szCs w:val="22"/>
        </w:rPr>
        <w:t xml:space="preserve">The Visualization Color Mode tool allows the user to change the color representation of the reconstructed Amplitude and Phase images. Several visualization modes are available, </w:t>
      </w:r>
      <w:r w:rsidR="00FE3F69" w:rsidRPr="00E6714B">
        <w:rPr>
          <w:sz w:val="22"/>
          <w:szCs w:val="22"/>
        </w:rPr>
        <w:t>including</w:t>
      </w:r>
      <w:r w:rsidR="00221B83">
        <w:rPr>
          <w:sz w:val="22"/>
          <w:szCs w:val="22"/>
        </w:rPr>
        <w:t xml:space="preserve"> </w:t>
      </w:r>
      <w:r w:rsidR="00221B83" w:rsidRPr="00221B83">
        <w:rPr>
          <w:sz w:val="22"/>
          <w:szCs w:val="22"/>
        </w:rPr>
        <w:t xml:space="preserve">Original, </w:t>
      </w:r>
      <w:proofErr w:type="spellStart"/>
      <w:r w:rsidR="00221B83" w:rsidRPr="00221B83">
        <w:rPr>
          <w:sz w:val="22"/>
          <w:szCs w:val="22"/>
        </w:rPr>
        <w:t>Viridis</w:t>
      </w:r>
      <w:proofErr w:type="spellEnd"/>
      <w:r w:rsidR="00221B83" w:rsidRPr="00221B83">
        <w:rPr>
          <w:sz w:val="22"/>
          <w:szCs w:val="22"/>
        </w:rPr>
        <w:t xml:space="preserve">, Plasma, Inferno, Magma, </w:t>
      </w:r>
      <w:proofErr w:type="spellStart"/>
      <w:r w:rsidR="00221B83" w:rsidRPr="00221B83">
        <w:rPr>
          <w:sz w:val="22"/>
          <w:szCs w:val="22"/>
        </w:rPr>
        <w:t>Cividis</w:t>
      </w:r>
      <w:proofErr w:type="spellEnd"/>
      <w:r w:rsidR="00221B83" w:rsidRPr="00221B83">
        <w:rPr>
          <w:sz w:val="22"/>
          <w:szCs w:val="22"/>
        </w:rPr>
        <w:t xml:space="preserve">, Hot, Cool, </w:t>
      </w:r>
      <w:proofErr w:type="spellStart"/>
      <w:r w:rsidR="00221B83" w:rsidRPr="00221B83">
        <w:rPr>
          <w:sz w:val="22"/>
          <w:szCs w:val="22"/>
        </w:rPr>
        <w:t>Wistia</w:t>
      </w:r>
      <w:proofErr w:type="spellEnd"/>
      <w:r w:rsidR="00221B83" w:rsidRPr="00221B83">
        <w:rPr>
          <w:sz w:val="22"/>
          <w:szCs w:val="22"/>
        </w:rPr>
        <w:t xml:space="preserve">. </w:t>
      </w:r>
    </w:p>
    <w:p w14:paraId="73A128D8" w14:textId="77777777" w:rsidR="00E6714B" w:rsidRDefault="00E6714B" w:rsidP="00E6714B">
      <w:pPr>
        <w:spacing w:after="0" w:line="240" w:lineRule="auto"/>
        <w:ind w:left="432"/>
        <w:jc w:val="both"/>
        <w:rPr>
          <w:sz w:val="22"/>
          <w:szCs w:val="22"/>
        </w:rPr>
      </w:pPr>
    </w:p>
    <w:p w14:paraId="1AF43F33" w14:textId="79775FA6" w:rsidR="00E6714B" w:rsidRPr="00E6714B" w:rsidRDefault="00E6714B" w:rsidP="00C911EE">
      <w:pPr>
        <w:spacing w:after="0" w:line="240" w:lineRule="auto"/>
        <w:ind w:left="432"/>
        <w:jc w:val="both"/>
        <w:rPr>
          <w:b/>
          <w:bCs/>
          <w:sz w:val="22"/>
          <w:szCs w:val="22"/>
        </w:rPr>
      </w:pPr>
      <w:r w:rsidRPr="00E6714B">
        <w:rPr>
          <w:b/>
          <w:bCs/>
          <w:sz w:val="22"/>
          <w:szCs w:val="22"/>
        </w:rPr>
        <w:t xml:space="preserve">How to </w:t>
      </w:r>
      <w:r w:rsidR="00C911EE" w:rsidRPr="00E6714B">
        <w:rPr>
          <w:b/>
          <w:bCs/>
          <w:sz w:val="22"/>
          <w:szCs w:val="22"/>
        </w:rPr>
        <w:t>use it</w:t>
      </w:r>
      <w:r w:rsidRPr="00E6714B">
        <w:rPr>
          <w:b/>
          <w:bCs/>
          <w:sz w:val="22"/>
          <w:szCs w:val="22"/>
        </w:rPr>
        <w:t>?</w:t>
      </w:r>
    </w:p>
    <w:p w14:paraId="02E202DB" w14:textId="08338718" w:rsidR="00E6714B" w:rsidRDefault="00E6714B" w:rsidP="0084500B">
      <w:pPr>
        <w:spacing w:after="0" w:line="240" w:lineRule="auto"/>
        <w:ind w:left="720"/>
        <w:jc w:val="both"/>
        <w:rPr>
          <w:sz w:val="22"/>
          <w:szCs w:val="22"/>
        </w:rPr>
      </w:pPr>
      <w:r w:rsidRPr="00E6714B">
        <w:rPr>
          <w:sz w:val="22"/>
          <w:szCs w:val="22"/>
        </w:rPr>
        <w:t>Step 1 – Select the visualization mode for Amplitude and/or Phase from the dropdown menu.</w:t>
      </w:r>
      <w:r w:rsidRPr="00E6714B">
        <w:rPr>
          <w:sz w:val="22"/>
          <w:szCs w:val="22"/>
        </w:rPr>
        <w:br/>
        <w:t>Step 2 – Click Apply to update the display with the chosen color scheme.</w:t>
      </w:r>
    </w:p>
    <w:p w14:paraId="1B1B5F64" w14:textId="77777777" w:rsidR="00C911EE" w:rsidRDefault="00C911EE" w:rsidP="00C911EE">
      <w:pPr>
        <w:spacing w:after="0" w:line="240" w:lineRule="auto"/>
        <w:jc w:val="both"/>
        <w:rPr>
          <w:sz w:val="22"/>
          <w:szCs w:val="22"/>
        </w:rPr>
      </w:pPr>
    </w:p>
    <w:p w14:paraId="738F040F" w14:textId="11D30FA4" w:rsidR="00C911EE" w:rsidRPr="00E6714B" w:rsidRDefault="005520A4" w:rsidP="00C911EE">
      <w:pPr>
        <w:spacing w:after="0" w:line="240" w:lineRule="auto"/>
        <w:ind w:left="432"/>
        <w:jc w:val="both"/>
        <w:rPr>
          <w:sz w:val="22"/>
          <w:szCs w:val="22"/>
        </w:rPr>
      </w:pPr>
      <w:r w:rsidRPr="005520A4">
        <w:rPr>
          <w:b/>
          <w:bCs/>
          <w:sz w:val="22"/>
          <w:szCs w:val="22"/>
        </w:rPr>
        <w:t>Fig. 26.</w:t>
      </w:r>
      <w:r>
        <w:rPr>
          <w:sz w:val="22"/>
          <w:szCs w:val="22"/>
        </w:rPr>
        <w:t xml:space="preserve"> </w:t>
      </w:r>
      <w:r w:rsidR="00C911EE" w:rsidRPr="00C911EE">
        <w:rPr>
          <w:sz w:val="22"/>
          <w:szCs w:val="22"/>
        </w:rPr>
        <w:t xml:space="preserve">illustrates the use of the Adjust Image Filters and Visualization Color Mode panels. In panel (a), the user can apply different filters such as Gamma, Contrast, High-Pass, or Low-Pass to enhance amplitude or phase images, while panel (b) provides options to select colormaps for amplitude and phase visualization. Panel (c) shows the original phase image without modifications, panel (d) demonstrates the effect of applying a High-Pass Filter combined with the </w:t>
      </w:r>
      <w:r w:rsidR="00C911EE" w:rsidRPr="00C911EE">
        <w:rPr>
          <w:i/>
          <w:iCs/>
          <w:sz w:val="22"/>
          <w:szCs w:val="22"/>
        </w:rPr>
        <w:t>Magma</w:t>
      </w:r>
      <w:r w:rsidR="00C911EE" w:rsidRPr="00C911EE">
        <w:rPr>
          <w:sz w:val="22"/>
          <w:szCs w:val="22"/>
        </w:rPr>
        <w:t xml:space="preserve"> colormap, panel (e) presents the phase visualization without filters but using the </w:t>
      </w:r>
      <w:r w:rsidR="00C911EE" w:rsidRPr="00C911EE">
        <w:rPr>
          <w:i/>
          <w:iCs/>
          <w:sz w:val="22"/>
          <w:szCs w:val="22"/>
        </w:rPr>
        <w:t>Magma</w:t>
      </w:r>
      <w:r w:rsidR="00C911EE" w:rsidRPr="00C911EE">
        <w:rPr>
          <w:sz w:val="22"/>
          <w:szCs w:val="22"/>
        </w:rPr>
        <w:t xml:space="preserve"> colormap, and panel (f) illustrates the amplitude visualization displayed with the </w:t>
      </w:r>
      <w:r w:rsidR="00C911EE" w:rsidRPr="00C911EE">
        <w:rPr>
          <w:i/>
          <w:iCs/>
          <w:sz w:val="22"/>
          <w:szCs w:val="22"/>
        </w:rPr>
        <w:t>Inferno</w:t>
      </w:r>
      <w:r w:rsidR="00C911EE" w:rsidRPr="00C911EE">
        <w:rPr>
          <w:sz w:val="22"/>
          <w:szCs w:val="22"/>
        </w:rPr>
        <w:t xml:space="preserve"> colormap.</w:t>
      </w:r>
    </w:p>
    <w:p w14:paraId="1FAED5E2" w14:textId="77777777" w:rsidR="00E6714B" w:rsidRPr="00E6714B" w:rsidRDefault="00E6714B" w:rsidP="00E6714B">
      <w:pPr>
        <w:spacing w:after="0" w:line="240" w:lineRule="auto"/>
        <w:ind w:left="432"/>
        <w:rPr>
          <w:b/>
          <w:bCs/>
          <w:sz w:val="22"/>
          <w:szCs w:val="22"/>
        </w:rPr>
      </w:pPr>
    </w:p>
    <w:p w14:paraId="6DDDF00B" w14:textId="77777777" w:rsidR="009118E6" w:rsidRDefault="00221B83" w:rsidP="00580D59">
      <w:pPr>
        <w:keepNext/>
        <w:jc w:val="center"/>
      </w:pPr>
      <w:r>
        <w:rPr>
          <w:noProof/>
        </w:rPr>
        <w:lastRenderedPageBreak/>
        <w:drawing>
          <wp:inline distT="0" distB="0" distL="0" distR="0" wp14:anchorId="7BFFF441" wp14:editId="7BAC9D03">
            <wp:extent cx="4357315" cy="2729590"/>
            <wp:effectExtent l="0" t="0" r="5715" b="0"/>
            <wp:docPr id="1650934608" name="Imagen 1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34608" name="Imagen 11" descr="Imagen que contiene Texto&#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20781" cy="2769348"/>
                    </a:xfrm>
                    <a:prstGeom prst="rect">
                      <a:avLst/>
                    </a:prstGeom>
                    <a:noFill/>
                    <a:ln>
                      <a:noFill/>
                    </a:ln>
                  </pic:spPr>
                </pic:pic>
              </a:graphicData>
            </a:graphic>
          </wp:inline>
        </w:drawing>
      </w:r>
    </w:p>
    <w:p w14:paraId="3BB6993C" w14:textId="19C86A6A" w:rsidR="009222EC" w:rsidRPr="00AF5081" w:rsidRDefault="009118E6" w:rsidP="00AF5081">
      <w:pPr>
        <w:pStyle w:val="Descripcin"/>
        <w:jc w:val="both"/>
        <w:rPr>
          <w:b/>
          <w:bCs/>
          <w:i w:val="0"/>
          <w:iCs w:val="0"/>
          <w:color w:val="auto"/>
          <w:sz w:val="22"/>
          <w:szCs w:val="22"/>
        </w:rPr>
      </w:pPr>
      <w:bookmarkStart w:id="111" w:name="_Ref207377968"/>
      <w:r w:rsidRPr="005520A4">
        <w:rPr>
          <w:b/>
          <w:bCs/>
          <w:i w:val="0"/>
          <w:iCs w:val="0"/>
          <w:color w:val="auto"/>
          <w:sz w:val="22"/>
          <w:szCs w:val="22"/>
        </w:rPr>
        <w:t>Fig</w:t>
      </w:r>
      <w:bookmarkEnd w:id="111"/>
      <w:r w:rsidR="005520A4" w:rsidRPr="005520A4">
        <w:rPr>
          <w:b/>
          <w:bCs/>
          <w:i w:val="0"/>
          <w:iCs w:val="0"/>
          <w:color w:val="auto"/>
          <w:sz w:val="22"/>
          <w:szCs w:val="22"/>
        </w:rPr>
        <w:t>. 26</w:t>
      </w:r>
      <w:r w:rsidRPr="005520A4">
        <w:rPr>
          <w:b/>
          <w:bCs/>
          <w:i w:val="0"/>
          <w:iCs w:val="0"/>
          <w:color w:val="auto"/>
          <w:sz w:val="22"/>
          <w:szCs w:val="22"/>
        </w:rPr>
        <w:t>.</w:t>
      </w:r>
      <w:r w:rsidRPr="00AF5081">
        <w:rPr>
          <w:i w:val="0"/>
          <w:iCs w:val="0"/>
          <w:color w:val="auto"/>
          <w:sz w:val="22"/>
          <w:szCs w:val="22"/>
        </w:rPr>
        <w:t xml:space="preserve"> </w:t>
      </w:r>
      <w:r w:rsidR="00424634" w:rsidRPr="00AF5081">
        <w:rPr>
          <w:i w:val="0"/>
          <w:iCs w:val="0"/>
          <w:color w:val="auto"/>
          <w:sz w:val="22"/>
          <w:szCs w:val="22"/>
        </w:rPr>
        <w:t>Demonstration of the combined use of the Adjust Image Filters</w:t>
      </w:r>
      <w:r w:rsidR="005520A4">
        <w:rPr>
          <w:i w:val="0"/>
          <w:iCs w:val="0"/>
          <w:color w:val="auto"/>
          <w:sz w:val="22"/>
          <w:szCs w:val="22"/>
        </w:rPr>
        <w:t xml:space="preserve"> (a</w:t>
      </w:r>
      <w:r w:rsidR="00424634" w:rsidRPr="00AF5081">
        <w:rPr>
          <w:i w:val="0"/>
          <w:iCs w:val="0"/>
          <w:color w:val="auto"/>
          <w:sz w:val="22"/>
          <w:szCs w:val="22"/>
        </w:rPr>
        <w:t>) and Visualization Color Mode (</w:t>
      </w:r>
      <w:r w:rsidR="005520A4">
        <w:rPr>
          <w:i w:val="0"/>
          <w:iCs w:val="0"/>
          <w:color w:val="auto"/>
          <w:sz w:val="22"/>
          <w:szCs w:val="22"/>
        </w:rPr>
        <w:t>b</w:t>
      </w:r>
      <w:r w:rsidR="00424634" w:rsidRPr="00AF5081">
        <w:rPr>
          <w:i w:val="0"/>
          <w:iCs w:val="0"/>
          <w:color w:val="auto"/>
          <w:sz w:val="22"/>
          <w:szCs w:val="22"/>
        </w:rPr>
        <w:t xml:space="preserve">) panels in </w:t>
      </w:r>
      <w:proofErr w:type="spellStart"/>
      <w:r w:rsidR="00424634" w:rsidRPr="00AF5081">
        <w:rPr>
          <w:i w:val="0"/>
          <w:iCs w:val="0"/>
          <w:color w:val="auto"/>
          <w:sz w:val="22"/>
          <w:szCs w:val="22"/>
        </w:rPr>
        <w:t>HoloBio</w:t>
      </w:r>
      <w:proofErr w:type="spellEnd"/>
      <w:r w:rsidR="00424634" w:rsidRPr="00AF5081">
        <w:rPr>
          <w:i w:val="0"/>
          <w:iCs w:val="0"/>
          <w:color w:val="auto"/>
          <w:sz w:val="22"/>
          <w:szCs w:val="22"/>
        </w:rPr>
        <w:t>. (</w:t>
      </w:r>
      <w:r w:rsidR="005520A4">
        <w:rPr>
          <w:i w:val="0"/>
          <w:iCs w:val="0"/>
          <w:color w:val="auto"/>
          <w:sz w:val="22"/>
          <w:szCs w:val="22"/>
        </w:rPr>
        <w:t>c</w:t>
      </w:r>
      <w:r w:rsidR="00424634" w:rsidRPr="00AF5081">
        <w:rPr>
          <w:i w:val="0"/>
          <w:iCs w:val="0"/>
          <w:color w:val="auto"/>
          <w:sz w:val="22"/>
          <w:szCs w:val="22"/>
        </w:rPr>
        <w:t>) shows the original phase image. (</w:t>
      </w:r>
      <w:r w:rsidR="005520A4">
        <w:rPr>
          <w:i w:val="0"/>
          <w:iCs w:val="0"/>
          <w:color w:val="auto"/>
          <w:sz w:val="22"/>
          <w:szCs w:val="22"/>
        </w:rPr>
        <w:t>d</w:t>
      </w:r>
      <w:r w:rsidR="00424634" w:rsidRPr="00AF5081">
        <w:rPr>
          <w:i w:val="0"/>
          <w:iCs w:val="0"/>
          <w:color w:val="auto"/>
          <w:sz w:val="22"/>
          <w:szCs w:val="22"/>
        </w:rPr>
        <w:t>) illustrates the application of a High-Pass Filter with the Magma colormap. (</w:t>
      </w:r>
      <w:r w:rsidR="005520A4">
        <w:rPr>
          <w:i w:val="0"/>
          <w:iCs w:val="0"/>
          <w:color w:val="auto"/>
          <w:sz w:val="22"/>
          <w:szCs w:val="22"/>
        </w:rPr>
        <w:t>e</w:t>
      </w:r>
      <w:r w:rsidR="00424634" w:rsidRPr="00AF5081">
        <w:rPr>
          <w:i w:val="0"/>
          <w:iCs w:val="0"/>
          <w:color w:val="auto"/>
          <w:sz w:val="22"/>
          <w:szCs w:val="22"/>
        </w:rPr>
        <w:t>) presents the phase visualization without filters but using the Magma colormap, and (</w:t>
      </w:r>
      <w:r w:rsidR="005520A4">
        <w:rPr>
          <w:i w:val="0"/>
          <w:iCs w:val="0"/>
          <w:color w:val="auto"/>
          <w:sz w:val="22"/>
          <w:szCs w:val="22"/>
        </w:rPr>
        <w:t>f</w:t>
      </w:r>
      <w:r w:rsidR="00424634" w:rsidRPr="00AF5081">
        <w:rPr>
          <w:i w:val="0"/>
          <w:iCs w:val="0"/>
          <w:color w:val="auto"/>
          <w:sz w:val="22"/>
          <w:szCs w:val="22"/>
        </w:rPr>
        <w:t>) displays the amplitude visualization with the Inferno colormap.</w:t>
      </w:r>
    </w:p>
    <w:p w14:paraId="00022898" w14:textId="1F9BC2DF" w:rsidR="00221B83" w:rsidRPr="009222EC" w:rsidRDefault="00221B83" w:rsidP="00FE3F69">
      <w:pPr>
        <w:pStyle w:val="Prrafodelista"/>
        <w:jc w:val="center"/>
        <w:rPr>
          <w:b/>
          <w:bCs/>
          <w:sz w:val="22"/>
          <w:szCs w:val="22"/>
        </w:rPr>
      </w:pPr>
    </w:p>
    <w:p w14:paraId="38269889" w14:textId="77777777" w:rsidR="009222EC" w:rsidRDefault="009222EC" w:rsidP="009222EC">
      <w:pPr>
        <w:pStyle w:val="Prrafodelista"/>
        <w:spacing w:after="0" w:line="240" w:lineRule="auto"/>
        <w:ind w:left="1440"/>
        <w:rPr>
          <w:b/>
          <w:bCs/>
          <w:sz w:val="22"/>
          <w:szCs w:val="22"/>
        </w:rPr>
      </w:pPr>
    </w:p>
    <w:p w14:paraId="39D5C1D1" w14:textId="77777777" w:rsidR="00FE3F69" w:rsidRPr="00EC119B" w:rsidRDefault="00FE3F69" w:rsidP="009222EC">
      <w:pPr>
        <w:pStyle w:val="Prrafodelista"/>
        <w:spacing w:after="0" w:line="240" w:lineRule="auto"/>
        <w:ind w:left="1440"/>
        <w:rPr>
          <w:b/>
          <w:bCs/>
          <w:sz w:val="22"/>
          <w:szCs w:val="22"/>
        </w:rPr>
      </w:pPr>
    </w:p>
    <w:p w14:paraId="47189F76" w14:textId="38C256C5" w:rsidR="00E9797C" w:rsidRDefault="00E9797C" w:rsidP="00BF5BA7">
      <w:pPr>
        <w:pStyle w:val="Prrafodelista"/>
        <w:numPr>
          <w:ilvl w:val="1"/>
          <w:numId w:val="90"/>
        </w:numPr>
        <w:spacing w:after="0" w:line="240" w:lineRule="auto"/>
        <w:rPr>
          <w:b/>
          <w:bCs/>
          <w:sz w:val="22"/>
          <w:szCs w:val="22"/>
        </w:rPr>
      </w:pPr>
      <w:r w:rsidRPr="00EC119B">
        <w:rPr>
          <w:b/>
          <w:bCs/>
          <w:sz w:val="22"/>
          <w:szCs w:val="22"/>
        </w:rPr>
        <w:t>Speckle</w:t>
      </w:r>
    </w:p>
    <w:p w14:paraId="465BF4B4" w14:textId="71E0B194" w:rsidR="00221B83" w:rsidRDefault="0084500B" w:rsidP="00FE3F69">
      <w:pPr>
        <w:spacing w:after="0" w:line="240" w:lineRule="auto"/>
        <w:ind w:left="360"/>
        <w:jc w:val="both"/>
        <w:rPr>
          <w:sz w:val="22"/>
          <w:szCs w:val="22"/>
        </w:rPr>
      </w:pPr>
      <w:r>
        <w:rPr>
          <w:noProof/>
        </w:rPr>
        <mc:AlternateContent>
          <mc:Choice Requires="wps">
            <w:drawing>
              <wp:anchor distT="0" distB="0" distL="114300" distR="114300" simplePos="0" relativeHeight="251667456" behindDoc="0" locked="0" layoutInCell="1" allowOverlap="1" wp14:anchorId="71598ACA" wp14:editId="29033149">
                <wp:simplePos x="0" y="0"/>
                <wp:positionH relativeFrom="column">
                  <wp:posOffset>224790</wp:posOffset>
                </wp:positionH>
                <wp:positionV relativeFrom="paragraph">
                  <wp:posOffset>3658870</wp:posOffset>
                </wp:positionV>
                <wp:extent cx="2343150" cy="635"/>
                <wp:effectExtent l="0" t="0" r="0" b="0"/>
                <wp:wrapThrough wrapText="bothSides">
                  <wp:wrapPolygon edited="0">
                    <wp:start x="0" y="0"/>
                    <wp:lineTo x="0" y="21600"/>
                    <wp:lineTo x="21600" y="21600"/>
                    <wp:lineTo x="21600" y="0"/>
                  </wp:wrapPolygon>
                </wp:wrapThrough>
                <wp:docPr id="424192524" name="Cuadro de texto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48EBA848" w14:textId="04E2B776" w:rsidR="0084500B" w:rsidRPr="00631BCE" w:rsidRDefault="0084500B" w:rsidP="0084500B">
                            <w:pPr>
                              <w:pStyle w:val="Descripcin"/>
                              <w:rPr>
                                <w:sz w:val="22"/>
                                <w:szCs w:val="22"/>
                              </w:rPr>
                            </w:pPr>
                            <w:r>
                              <w:t xml:space="preserve">Ilustración </w:t>
                            </w:r>
                            <w:fldSimple w:instr=" SEQ Ilustración \* ARABIC ">
                              <w:r w:rsidR="008B047C">
                                <w:rPr>
                                  <w:noProof/>
                                </w:rPr>
                                <w:t>3</w:t>
                              </w:r>
                            </w:fldSimple>
                            <w:r>
                              <w:t>. Xxxxxx xxxxxxx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98ACA" id="_x0000_s1031" type="#_x0000_t202" style="position:absolute;left:0;text-align:left;margin-left:17.7pt;margin-top:288.1pt;width:18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JsGQIAAD8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" stroked="f">
                <v:textbox style="mso-fit-shape-to-text:t" inset="0,0,0,0">
                  <w:txbxContent>
                    <w:p w14:paraId="48EBA848" w14:textId="04E2B776" w:rsidR="0084500B" w:rsidRPr="00631BCE" w:rsidRDefault="0084500B" w:rsidP="0084500B">
                      <w:pPr>
                        <w:pStyle w:val="Descripcin"/>
                        <w:rPr>
                          <w:sz w:val="22"/>
                          <w:szCs w:val="22"/>
                        </w:rPr>
                      </w:pPr>
                      <w:r>
                        <w:t xml:space="preserve">Ilustración </w:t>
                      </w:r>
                      <w:fldSimple w:instr=" SEQ Ilustración \* ARABIC ">
                        <w:r w:rsidR="008B047C">
                          <w:rPr>
                            <w:noProof/>
                          </w:rPr>
                          <w:t>3</w:t>
                        </w:r>
                      </w:fldSimple>
                      <w:r>
                        <w:t>. Xxxxxx xxxxxxx .</w:t>
                      </w:r>
                    </w:p>
                  </w:txbxContent>
                </v:textbox>
                <w10:wrap type="through"/>
              </v:shape>
            </w:pict>
          </mc:Fallback>
        </mc:AlternateContent>
      </w:r>
      <w:r w:rsidR="009118E6">
        <w:rPr>
          <w:noProof/>
        </w:rPr>
        <mc:AlternateContent>
          <mc:Choice Requires="wps">
            <w:drawing>
              <wp:anchor distT="0" distB="0" distL="114300" distR="114300" simplePos="0" relativeHeight="251675648" behindDoc="0" locked="0" layoutInCell="1" allowOverlap="1" wp14:anchorId="3D3B0EC1" wp14:editId="28A1B923">
                <wp:simplePos x="0" y="0"/>
                <wp:positionH relativeFrom="column">
                  <wp:posOffset>224790</wp:posOffset>
                </wp:positionH>
                <wp:positionV relativeFrom="paragraph">
                  <wp:posOffset>3597275</wp:posOffset>
                </wp:positionV>
                <wp:extent cx="2343150" cy="635"/>
                <wp:effectExtent l="0" t="0" r="0" b="0"/>
                <wp:wrapThrough wrapText="bothSides">
                  <wp:wrapPolygon edited="0">
                    <wp:start x="0" y="0"/>
                    <wp:lineTo x="0" y="21600"/>
                    <wp:lineTo x="21600" y="21600"/>
                    <wp:lineTo x="21600" y="0"/>
                  </wp:wrapPolygon>
                </wp:wrapThrough>
                <wp:docPr id="731713154" name="Cuadro de texto 1"/>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14:paraId="117FADF9" w14:textId="312B8040" w:rsidR="009118E6" w:rsidRPr="00707CDC" w:rsidRDefault="009118E6" w:rsidP="00707CDC">
                            <w:pPr>
                              <w:pStyle w:val="Descripcin"/>
                              <w:jc w:val="both"/>
                              <w:rPr>
                                <w:i w:val="0"/>
                                <w:iCs w:val="0"/>
                                <w:noProof/>
                                <w:color w:val="auto"/>
                                <w:sz w:val="20"/>
                                <w:szCs w:val="20"/>
                              </w:rPr>
                            </w:pPr>
                            <w:bookmarkStart w:id="112" w:name="_Ref207378160"/>
                            <w:r w:rsidRPr="005520A4">
                              <w:rPr>
                                <w:b/>
                                <w:bCs/>
                                <w:i w:val="0"/>
                                <w:iCs w:val="0"/>
                                <w:color w:val="auto"/>
                                <w:sz w:val="20"/>
                                <w:szCs w:val="20"/>
                              </w:rPr>
                              <w:t>Fig</w:t>
                            </w:r>
                            <w:r w:rsidR="005520A4" w:rsidRPr="005520A4">
                              <w:rPr>
                                <w:b/>
                                <w:bCs/>
                                <w:i w:val="0"/>
                                <w:iCs w:val="0"/>
                                <w:color w:val="auto"/>
                                <w:sz w:val="20"/>
                                <w:szCs w:val="20"/>
                              </w:rPr>
                              <w:t>.</w:t>
                            </w:r>
                            <w:r w:rsidRPr="005520A4">
                              <w:rPr>
                                <w:b/>
                                <w:bCs/>
                                <w:i w:val="0"/>
                                <w:iCs w:val="0"/>
                                <w:color w:val="auto"/>
                                <w:sz w:val="20"/>
                                <w:szCs w:val="20"/>
                              </w:rPr>
                              <w:t xml:space="preserve"> </w:t>
                            </w:r>
                            <w:r w:rsidRPr="005520A4">
                              <w:rPr>
                                <w:b/>
                                <w:bCs/>
                                <w:i w:val="0"/>
                                <w:iCs w:val="0"/>
                                <w:color w:val="auto"/>
                                <w:sz w:val="20"/>
                                <w:szCs w:val="20"/>
                              </w:rPr>
                              <w:fldChar w:fldCharType="begin"/>
                            </w:r>
                            <w:r w:rsidRPr="005520A4">
                              <w:rPr>
                                <w:b/>
                                <w:bCs/>
                                <w:i w:val="0"/>
                                <w:iCs w:val="0"/>
                                <w:color w:val="auto"/>
                                <w:sz w:val="20"/>
                                <w:szCs w:val="20"/>
                              </w:rPr>
                              <w:instrText xml:space="preserve"> SEQ Fig \* ARABIC </w:instrText>
                            </w:r>
                            <w:r w:rsidRPr="005520A4">
                              <w:rPr>
                                <w:b/>
                                <w:bCs/>
                                <w:i w:val="0"/>
                                <w:iCs w:val="0"/>
                                <w:color w:val="auto"/>
                                <w:sz w:val="20"/>
                                <w:szCs w:val="20"/>
                              </w:rPr>
                              <w:fldChar w:fldCharType="separate"/>
                            </w:r>
                            <w:r w:rsidR="005520A4" w:rsidRPr="005520A4">
                              <w:rPr>
                                <w:b/>
                                <w:bCs/>
                                <w:i w:val="0"/>
                                <w:iCs w:val="0"/>
                                <w:noProof/>
                                <w:color w:val="auto"/>
                                <w:sz w:val="20"/>
                                <w:szCs w:val="20"/>
                              </w:rPr>
                              <w:t>2</w:t>
                            </w:r>
                            <w:r w:rsidRPr="005520A4">
                              <w:rPr>
                                <w:b/>
                                <w:bCs/>
                                <w:i w:val="0"/>
                                <w:iCs w:val="0"/>
                                <w:noProof/>
                                <w:color w:val="auto"/>
                                <w:sz w:val="20"/>
                                <w:szCs w:val="20"/>
                              </w:rPr>
                              <w:t>7</w:t>
                            </w:r>
                            <w:r w:rsidRPr="005520A4">
                              <w:rPr>
                                <w:b/>
                                <w:bCs/>
                                <w:i w:val="0"/>
                                <w:iCs w:val="0"/>
                                <w:color w:val="auto"/>
                                <w:sz w:val="20"/>
                                <w:szCs w:val="20"/>
                              </w:rPr>
                              <w:fldChar w:fldCharType="end"/>
                            </w:r>
                            <w:bookmarkEnd w:id="112"/>
                            <w:r w:rsidRPr="005520A4">
                              <w:rPr>
                                <w:b/>
                                <w:bCs/>
                                <w:i w:val="0"/>
                                <w:iCs w:val="0"/>
                                <w:color w:val="auto"/>
                                <w:sz w:val="20"/>
                                <w:szCs w:val="20"/>
                              </w:rPr>
                              <w:t>.</w:t>
                            </w:r>
                            <w:r w:rsidRPr="00707CDC">
                              <w:rPr>
                                <w:i w:val="0"/>
                                <w:iCs w:val="0"/>
                                <w:color w:val="auto"/>
                                <w:sz w:val="20"/>
                                <w:szCs w:val="20"/>
                              </w:rPr>
                              <w:t xml:space="preserve"> </w:t>
                            </w:r>
                            <w:r w:rsidR="000F6F71" w:rsidRPr="00707CDC">
                              <w:rPr>
                                <w:i w:val="0"/>
                                <w:iCs w:val="0"/>
                                <w:color w:val="auto"/>
                                <w:sz w:val="20"/>
                                <w:szCs w:val="20"/>
                              </w:rPr>
                              <w:t>Tools for speckle analysis and reduction, including filtering methods and comparison utilities.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B0EC1" id="_x0000_s1032" type="#_x0000_t202" style="position:absolute;left:0;text-align:left;margin-left:17.7pt;margin-top:283.25pt;width:18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8DGQIAAD8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fzxcfF7IZckny3i5u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" stroked="f">
                <v:textbox style="mso-fit-shape-to-text:t" inset="0,0,0,0">
                  <w:txbxContent>
                    <w:p w14:paraId="117FADF9" w14:textId="312B8040" w:rsidR="009118E6" w:rsidRPr="00707CDC" w:rsidRDefault="009118E6" w:rsidP="00707CDC">
                      <w:pPr>
                        <w:pStyle w:val="Descripcin"/>
                        <w:jc w:val="both"/>
                        <w:rPr>
                          <w:i w:val="0"/>
                          <w:iCs w:val="0"/>
                          <w:noProof/>
                          <w:color w:val="auto"/>
                          <w:sz w:val="20"/>
                          <w:szCs w:val="20"/>
                        </w:rPr>
                      </w:pPr>
                      <w:bookmarkStart w:id="113" w:name="_Ref207378160"/>
                      <w:r w:rsidRPr="005520A4">
                        <w:rPr>
                          <w:b/>
                          <w:bCs/>
                          <w:i w:val="0"/>
                          <w:iCs w:val="0"/>
                          <w:color w:val="auto"/>
                          <w:sz w:val="20"/>
                          <w:szCs w:val="20"/>
                        </w:rPr>
                        <w:t>Fig</w:t>
                      </w:r>
                      <w:r w:rsidR="005520A4" w:rsidRPr="005520A4">
                        <w:rPr>
                          <w:b/>
                          <w:bCs/>
                          <w:i w:val="0"/>
                          <w:iCs w:val="0"/>
                          <w:color w:val="auto"/>
                          <w:sz w:val="20"/>
                          <w:szCs w:val="20"/>
                        </w:rPr>
                        <w:t>.</w:t>
                      </w:r>
                      <w:r w:rsidRPr="005520A4">
                        <w:rPr>
                          <w:b/>
                          <w:bCs/>
                          <w:i w:val="0"/>
                          <w:iCs w:val="0"/>
                          <w:color w:val="auto"/>
                          <w:sz w:val="20"/>
                          <w:szCs w:val="20"/>
                        </w:rPr>
                        <w:t xml:space="preserve"> </w:t>
                      </w:r>
                      <w:r w:rsidRPr="005520A4">
                        <w:rPr>
                          <w:b/>
                          <w:bCs/>
                          <w:i w:val="0"/>
                          <w:iCs w:val="0"/>
                          <w:color w:val="auto"/>
                          <w:sz w:val="20"/>
                          <w:szCs w:val="20"/>
                        </w:rPr>
                        <w:fldChar w:fldCharType="begin"/>
                      </w:r>
                      <w:r w:rsidRPr="005520A4">
                        <w:rPr>
                          <w:b/>
                          <w:bCs/>
                          <w:i w:val="0"/>
                          <w:iCs w:val="0"/>
                          <w:color w:val="auto"/>
                          <w:sz w:val="20"/>
                          <w:szCs w:val="20"/>
                        </w:rPr>
                        <w:instrText xml:space="preserve"> SEQ Fig \* ARABIC </w:instrText>
                      </w:r>
                      <w:r w:rsidRPr="005520A4">
                        <w:rPr>
                          <w:b/>
                          <w:bCs/>
                          <w:i w:val="0"/>
                          <w:iCs w:val="0"/>
                          <w:color w:val="auto"/>
                          <w:sz w:val="20"/>
                          <w:szCs w:val="20"/>
                        </w:rPr>
                        <w:fldChar w:fldCharType="separate"/>
                      </w:r>
                      <w:r w:rsidR="005520A4" w:rsidRPr="005520A4">
                        <w:rPr>
                          <w:b/>
                          <w:bCs/>
                          <w:i w:val="0"/>
                          <w:iCs w:val="0"/>
                          <w:noProof/>
                          <w:color w:val="auto"/>
                          <w:sz w:val="20"/>
                          <w:szCs w:val="20"/>
                        </w:rPr>
                        <w:t>2</w:t>
                      </w:r>
                      <w:r w:rsidRPr="005520A4">
                        <w:rPr>
                          <w:b/>
                          <w:bCs/>
                          <w:i w:val="0"/>
                          <w:iCs w:val="0"/>
                          <w:noProof/>
                          <w:color w:val="auto"/>
                          <w:sz w:val="20"/>
                          <w:szCs w:val="20"/>
                        </w:rPr>
                        <w:t>7</w:t>
                      </w:r>
                      <w:r w:rsidRPr="005520A4">
                        <w:rPr>
                          <w:b/>
                          <w:bCs/>
                          <w:i w:val="0"/>
                          <w:iCs w:val="0"/>
                          <w:color w:val="auto"/>
                          <w:sz w:val="20"/>
                          <w:szCs w:val="20"/>
                        </w:rPr>
                        <w:fldChar w:fldCharType="end"/>
                      </w:r>
                      <w:bookmarkEnd w:id="113"/>
                      <w:r w:rsidRPr="005520A4">
                        <w:rPr>
                          <w:b/>
                          <w:bCs/>
                          <w:i w:val="0"/>
                          <w:iCs w:val="0"/>
                          <w:color w:val="auto"/>
                          <w:sz w:val="20"/>
                          <w:szCs w:val="20"/>
                        </w:rPr>
                        <w:t>.</w:t>
                      </w:r>
                      <w:r w:rsidRPr="00707CDC">
                        <w:rPr>
                          <w:i w:val="0"/>
                          <w:iCs w:val="0"/>
                          <w:color w:val="auto"/>
                          <w:sz w:val="20"/>
                          <w:szCs w:val="20"/>
                        </w:rPr>
                        <w:t xml:space="preserve"> </w:t>
                      </w:r>
                      <w:r w:rsidR="000F6F71" w:rsidRPr="00707CDC">
                        <w:rPr>
                          <w:i w:val="0"/>
                          <w:iCs w:val="0"/>
                          <w:color w:val="auto"/>
                          <w:sz w:val="20"/>
                          <w:szCs w:val="20"/>
                        </w:rPr>
                        <w:t>Tools for speckle analysis and reduction, including filtering methods and comparison utilities.</w:t>
                      </w:r>
                    </w:p>
                  </w:txbxContent>
                </v:textbox>
                <w10:wrap type="through"/>
              </v:shape>
            </w:pict>
          </mc:Fallback>
        </mc:AlternateContent>
      </w:r>
      <w:r w:rsidR="00FE3F69" w:rsidRPr="00FE3F69">
        <w:rPr>
          <w:noProof/>
          <w:sz w:val="22"/>
          <w:szCs w:val="22"/>
        </w:rPr>
        <w:drawing>
          <wp:anchor distT="0" distB="0" distL="114300" distR="114300" simplePos="0" relativeHeight="251665408" behindDoc="0" locked="0" layoutInCell="1" allowOverlap="1" wp14:anchorId="210607A5" wp14:editId="444D6D1E">
            <wp:simplePos x="0" y="0"/>
            <wp:positionH relativeFrom="column">
              <wp:posOffset>224790</wp:posOffset>
            </wp:positionH>
            <wp:positionV relativeFrom="paragraph">
              <wp:posOffset>0</wp:posOffset>
            </wp:positionV>
            <wp:extent cx="2343150" cy="3601720"/>
            <wp:effectExtent l="0" t="0" r="0" b="0"/>
            <wp:wrapThrough wrapText="bothSides">
              <wp:wrapPolygon edited="0">
                <wp:start x="0" y="0"/>
                <wp:lineTo x="0" y="21478"/>
                <wp:lineTo x="21424" y="21478"/>
                <wp:lineTo x="21424" y="0"/>
                <wp:lineTo x="0" y="0"/>
              </wp:wrapPolygon>
            </wp:wrapThrough>
            <wp:docPr id="87052914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9142" name="Imagen 1" descr="Interfaz de usuario gráfica, Texto, Aplicación, Chat o mensaje de texto&#10;&#10;El contenido generado por IA puede ser incorrecto."/>
                    <pic:cNvPicPr/>
                  </pic:nvPicPr>
                  <pic:blipFill>
                    <a:blip r:embed="rId47">
                      <a:extLst>
                        <a:ext uri="{28A0092B-C50C-407E-A947-70E740481C1C}">
                          <a14:useLocalDpi xmlns:a14="http://schemas.microsoft.com/office/drawing/2010/main" val="0"/>
                        </a:ext>
                      </a:extLst>
                    </a:blip>
                    <a:stretch>
                      <a:fillRect/>
                    </a:stretch>
                  </pic:blipFill>
                  <pic:spPr>
                    <a:xfrm>
                      <a:off x="0" y="0"/>
                      <a:ext cx="2343150" cy="3601720"/>
                    </a:xfrm>
                    <a:prstGeom prst="rect">
                      <a:avLst/>
                    </a:prstGeom>
                  </pic:spPr>
                </pic:pic>
              </a:graphicData>
            </a:graphic>
            <wp14:sizeRelH relativeFrom="margin">
              <wp14:pctWidth>0</wp14:pctWidth>
            </wp14:sizeRelH>
            <wp14:sizeRelV relativeFrom="margin">
              <wp14:pctHeight>0</wp14:pctHeight>
            </wp14:sizeRelV>
          </wp:anchor>
        </w:drawing>
      </w:r>
      <w:r w:rsidR="00221B83" w:rsidRPr="00221B83">
        <w:rPr>
          <w:sz w:val="22"/>
          <w:szCs w:val="22"/>
        </w:rPr>
        <w:t>The Speckle provides tools for measuring and reducing speckle noise in reconstructed images, both in amplitude and phase. In addition, it includes a set of comparison tools that allow users to evaluate the effectiveness of different speckle reduction methods</w:t>
      </w:r>
      <w:r w:rsidR="000F6F71">
        <w:rPr>
          <w:sz w:val="22"/>
          <w:szCs w:val="22"/>
        </w:rPr>
        <w:t xml:space="preserve"> (</w:t>
      </w:r>
      <w:r w:rsidR="000F6F71">
        <w:rPr>
          <w:sz w:val="22"/>
          <w:szCs w:val="22"/>
        </w:rPr>
        <w:fldChar w:fldCharType="begin"/>
      </w:r>
      <w:r w:rsidR="000F6F71">
        <w:rPr>
          <w:sz w:val="22"/>
          <w:szCs w:val="22"/>
        </w:rPr>
        <w:instrText xml:space="preserve"> REF _Ref207378160 \h </w:instrText>
      </w:r>
      <w:r w:rsidR="000F6F71">
        <w:rPr>
          <w:sz w:val="22"/>
          <w:szCs w:val="22"/>
        </w:rPr>
      </w:r>
      <w:r w:rsidR="000F6F71">
        <w:rPr>
          <w:sz w:val="22"/>
          <w:szCs w:val="22"/>
        </w:rPr>
        <w:fldChar w:fldCharType="separate"/>
      </w:r>
      <w:r w:rsidR="000F6F71">
        <w:t xml:space="preserve">Fig </w:t>
      </w:r>
      <w:r w:rsidR="000F6F71">
        <w:rPr>
          <w:noProof/>
        </w:rPr>
        <w:t>17</w:t>
      </w:r>
      <w:r w:rsidR="000F6F71">
        <w:rPr>
          <w:sz w:val="22"/>
          <w:szCs w:val="22"/>
        </w:rPr>
        <w:fldChar w:fldCharType="end"/>
      </w:r>
      <w:r w:rsidR="000F6F71">
        <w:rPr>
          <w:sz w:val="22"/>
          <w:szCs w:val="22"/>
        </w:rPr>
        <w:t>)</w:t>
      </w:r>
      <w:r w:rsidR="00221B83" w:rsidRPr="00221B83">
        <w:rPr>
          <w:sz w:val="22"/>
          <w:szCs w:val="22"/>
        </w:rPr>
        <w:t>.</w:t>
      </w:r>
    </w:p>
    <w:p w14:paraId="7838B3F0" w14:textId="77777777" w:rsidR="00221B83" w:rsidRPr="00221B83" w:rsidRDefault="00221B83" w:rsidP="00221B83">
      <w:pPr>
        <w:spacing w:after="0" w:line="240" w:lineRule="auto"/>
        <w:ind w:left="360"/>
        <w:rPr>
          <w:b/>
          <w:bCs/>
          <w:sz w:val="22"/>
          <w:szCs w:val="22"/>
        </w:rPr>
      </w:pPr>
    </w:p>
    <w:p w14:paraId="78DF22BE" w14:textId="7A8A0866" w:rsidR="00E9797C" w:rsidRDefault="00E9797C" w:rsidP="00BF5BA7">
      <w:pPr>
        <w:pStyle w:val="Prrafodelista"/>
        <w:numPr>
          <w:ilvl w:val="2"/>
          <w:numId w:val="90"/>
        </w:numPr>
        <w:spacing w:after="0" w:line="240" w:lineRule="auto"/>
        <w:rPr>
          <w:b/>
          <w:bCs/>
          <w:sz w:val="22"/>
          <w:szCs w:val="22"/>
        </w:rPr>
      </w:pPr>
      <w:r w:rsidRPr="00EC119B">
        <w:rPr>
          <w:b/>
          <w:bCs/>
          <w:sz w:val="22"/>
          <w:szCs w:val="22"/>
        </w:rPr>
        <w:t>Speckle Measurements</w:t>
      </w:r>
    </w:p>
    <w:p w14:paraId="2E9C3432" w14:textId="51D684CB" w:rsidR="00102EB7" w:rsidRDefault="003018C5" w:rsidP="00102EB7">
      <w:pPr>
        <w:pStyle w:val="Prrafodelista"/>
        <w:spacing w:after="0" w:line="240" w:lineRule="auto"/>
        <w:ind w:left="1440"/>
        <w:jc w:val="both"/>
        <w:rPr>
          <w:sz w:val="22"/>
          <w:szCs w:val="22"/>
        </w:rPr>
      </w:pPr>
      <w:r w:rsidRPr="003018C5">
        <w:rPr>
          <w:sz w:val="22"/>
          <w:szCs w:val="22"/>
        </w:rPr>
        <w:t xml:space="preserve">The Speckle Measurements tool allows users to quantify speckle </w:t>
      </w:r>
      <w:r w:rsidR="00102EB7" w:rsidRPr="003018C5">
        <w:rPr>
          <w:sz w:val="22"/>
          <w:szCs w:val="22"/>
        </w:rPr>
        <w:t>contrasts</w:t>
      </w:r>
      <w:r w:rsidR="00D029E4">
        <w:rPr>
          <w:sz w:val="22"/>
          <w:szCs w:val="22"/>
        </w:rPr>
        <w:t xml:space="preserve"> (</w:t>
      </w:r>
      <w:r w:rsidR="00D029E4" w:rsidRPr="00D029E4">
        <w:rPr>
          <w:i/>
          <w:iCs/>
          <w:sz w:val="22"/>
          <w:szCs w:val="22"/>
        </w:rPr>
        <w:t>C</w:t>
      </w:r>
      <w:r w:rsidR="00D029E4">
        <w:rPr>
          <w:sz w:val="22"/>
          <w:szCs w:val="22"/>
        </w:rPr>
        <w:t>)</w:t>
      </w:r>
      <w:r w:rsidRPr="003018C5">
        <w:rPr>
          <w:sz w:val="22"/>
          <w:szCs w:val="22"/>
        </w:rPr>
        <w:t xml:space="preserve"> in images.</w:t>
      </w:r>
      <w:r w:rsidR="00102EB7">
        <w:rPr>
          <w:sz w:val="22"/>
          <w:szCs w:val="22"/>
        </w:rPr>
        <w:t xml:space="preserve"> The measurement is performed using the expression </w:t>
      </w:r>
    </w:p>
    <w:p w14:paraId="1489C030" w14:textId="77777777" w:rsidR="00102EB7" w:rsidRDefault="00102EB7" w:rsidP="00102EB7">
      <w:pPr>
        <w:pStyle w:val="Prrafodelista"/>
        <w:spacing w:after="0" w:line="240" w:lineRule="auto"/>
        <w:ind w:left="1440"/>
        <w:jc w:val="both"/>
        <w:rPr>
          <w:sz w:val="22"/>
          <w:szCs w:val="22"/>
        </w:rPr>
      </w:pPr>
    </w:p>
    <w:p w14:paraId="29B59023" w14:textId="41D01C03" w:rsidR="00102EB7" w:rsidRPr="00D029E4" w:rsidRDefault="00D029E4" w:rsidP="00D029E4">
      <w:pPr>
        <w:spacing w:after="0" w:line="240" w:lineRule="auto"/>
        <w:jc w:val="center"/>
        <w:rPr>
          <w:sz w:val="32"/>
          <w:szCs w:val="32"/>
        </w:rPr>
      </w:pPr>
      <m:oMath>
        <m:r>
          <w:rPr>
            <w:rFonts w:ascii="Cambria Math" w:hAnsi="Cambria Math"/>
            <w:sz w:val="32"/>
            <w:szCs w:val="32"/>
          </w:rPr>
          <m:t>C=</m:t>
        </m:r>
        <m:f>
          <m:fPr>
            <m:ctrlPr>
              <w:rPr>
                <w:rFonts w:ascii="Cambria Math" w:hAnsi="Cambria Math"/>
                <w:i/>
                <w:sz w:val="32"/>
                <w:szCs w:val="32"/>
              </w:rPr>
            </m:ctrlPr>
          </m:fPr>
          <m:num>
            <m:r>
              <w:rPr>
                <w:rFonts w:ascii="Cambria Math" w:hAnsi="Cambria Math"/>
                <w:sz w:val="32"/>
                <w:szCs w:val="32"/>
              </w:rPr>
              <m:t>σ</m:t>
            </m:r>
          </m:num>
          <m:den>
            <m:acc>
              <m:accPr>
                <m:chr m:val="̅"/>
                <m:ctrlPr>
                  <w:rPr>
                    <w:rFonts w:ascii="Cambria Math" w:hAnsi="Cambria Math"/>
                    <w:i/>
                    <w:sz w:val="32"/>
                    <w:szCs w:val="32"/>
                  </w:rPr>
                </m:ctrlPr>
              </m:accPr>
              <m:e>
                <m:r>
                  <w:rPr>
                    <w:rFonts w:ascii="Cambria Math" w:hAnsi="Cambria Math"/>
                    <w:sz w:val="32"/>
                    <w:szCs w:val="32"/>
                  </w:rPr>
                  <m:t>I</m:t>
                </m:r>
              </m:e>
            </m:acc>
          </m:den>
        </m:f>
      </m:oMath>
      <w:r w:rsidRPr="00D029E4">
        <w:rPr>
          <w:sz w:val="32"/>
          <w:szCs w:val="32"/>
        </w:rPr>
        <w:t>,</w:t>
      </w:r>
    </w:p>
    <w:p w14:paraId="1D9E514A" w14:textId="77777777" w:rsidR="00D029E4" w:rsidRPr="00D029E4" w:rsidRDefault="00D029E4" w:rsidP="00D029E4">
      <w:pPr>
        <w:spacing w:after="0" w:line="240" w:lineRule="auto"/>
        <w:jc w:val="both"/>
        <w:rPr>
          <w:sz w:val="22"/>
          <w:szCs w:val="22"/>
        </w:rPr>
      </w:pPr>
    </w:p>
    <w:p w14:paraId="568BE5ED" w14:textId="5023FDA1" w:rsidR="00FE3F69" w:rsidRPr="00102EB7" w:rsidRDefault="00D029E4" w:rsidP="00102EB7">
      <w:pPr>
        <w:pStyle w:val="Prrafodelista"/>
        <w:spacing w:after="0" w:line="240" w:lineRule="auto"/>
        <w:ind w:left="1440"/>
        <w:jc w:val="both"/>
        <w:rPr>
          <w:sz w:val="22"/>
          <w:szCs w:val="22"/>
        </w:rPr>
      </w:pPr>
      <w:r>
        <w:rPr>
          <w:sz w:val="22"/>
          <w:szCs w:val="22"/>
        </w:rPr>
        <w:t>where</w:t>
      </w:r>
      <w:r w:rsidR="0084500B">
        <w:rPr>
          <w:sz w:val="22"/>
          <w:szCs w:val="22"/>
        </w:rPr>
        <w:t xml:space="preserve"> </w:t>
      </w:r>
      <w:r w:rsidR="0084500B">
        <w:rPr>
          <w:sz w:val="22"/>
          <w:szCs w:val="22"/>
        </w:rPr>
        <w:sym w:font="Symbol" w:char="F073"/>
      </w:r>
      <w:r w:rsidR="0084500B">
        <w:rPr>
          <w:sz w:val="22"/>
          <w:szCs w:val="22"/>
        </w:rPr>
        <w:t xml:space="preserve"> is the standard deviation and </w:t>
      </w:r>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I</m:t>
            </m:r>
          </m:e>
        </m:acc>
      </m:oMath>
      <w:r>
        <w:rPr>
          <w:sz w:val="22"/>
          <w:szCs w:val="22"/>
        </w:rPr>
        <w:t xml:space="preserve"> </w:t>
      </w:r>
      <w:r w:rsidR="0084500B" w:rsidRPr="0084500B">
        <w:rPr>
          <w:sz w:val="22"/>
          <w:szCs w:val="22"/>
        </w:rPr>
        <w:t xml:space="preserve">represents </w:t>
      </w:r>
      <w:r w:rsidR="0084500B">
        <w:rPr>
          <w:sz w:val="22"/>
          <w:szCs w:val="22"/>
        </w:rPr>
        <w:t xml:space="preserve">the mean intensity, both </w:t>
      </w:r>
      <w:r w:rsidR="0084500B" w:rsidRPr="0084500B">
        <w:rPr>
          <w:sz w:val="22"/>
          <w:szCs w:val="22"/>
        </w:rPr>
        <w:t>calculated within the selected ROI</w:t>
      </w:r>
      <w:r w:rsidR="0084500B">
        <w:rPr>
          <w:sz w:val="22"/>
          <w:szCs w:val="22"/>
        </w:rPr>
        <w:t xml:space="preserve">. </w:t>
      </w:r>
      <w:r w:rsidR="003018C5" w:rsidRPr="00102EB7">
        <w:rPr>
          <w:sz w:val="22"/>
          <w:szCs w:val="22"/>
        </w:rPr>
        <w:t>Measurements can be performed on the Hologram, Amplitude, or Phase reconstructions.</w:t>
      </w:r>
    </w:p>
    <w:p w14:paraId="6D8003ED" w14:textId="5AAEC082" w:rsidR="00671CB9" w:rsidRPr="005520A4" w:rsidRDefault="00671CB9" w:rsidP="005520A4">
      <w:pPr>
        <w:pStyle w:val="Prrafodelista"/>
        <w:numPr>
          <w:ilvl w:val="0"/>
          <w:numId w:val="50"/>
        </w:numPr>
        <w:spacing w:after="0"/>
        <w:jc w:val="both"/>
        <w:rPr>
          <w:sz w:val="22"/>
          <w:szCs w:val="22"/>
        </w:rPr>
      </w:pPr>
      <w:r w:rsidRPr="005520A4">
        <w:rPr>
          <w:b/>
          <w:bCs/>
          <w:sz w:val="22"/>
          <w:szCs w:val="22"/>
        </w:rPr>
        <w:lastRenderedPageBreak/>
        <w:t>Zones:</w:t>
      </w:r>
      <w:r w:rsidRPr="005520A4">
        <w:rPr>
          <w:sz w:val="22"/>
          <w:szCs w:val="22"/>
        </w:rPr>
        <w:t xml:space="preserve"> Defines the number of independent regions where speckle contrast will</w:t>
      </w:r>
      <w:r w:rsidR="005520A4" w:rsidRPr="005520A4">
        <w:rPr>
          <w:sz w:val="22"/>
          <w:szCs w:val="22"/>
        </w:rPr>
        <w:t xml:space="preserve"> </w:t>
      </w:r>
      <w:r w:rsidRPr="005520A4">
        <w:rPr>
          <w:sz w:val="22"/>
          <w:szCs w:val="22"/>
        </w:rPr>
        <w:t>be computed. Each zone provides a separate measurement.</w:t>
      </w:r>
    </w:p>
    <w:p w14:paraId="63239767" w14:textId="78EA30F4" w:rsidR="00671CB9" w:rsidRPr="00B35BD2" w:rsidRDefault="00671CB9" w:rsidP="00B35BD2">
      <w:pPr>
        <w:pStyle w:val="Prrafodelista"/>
        <w:numPr>
          <w:ilvl w:val="0"/>
          <w:numId w:val="57"/>
        </w:numPr>
        <w:spacing w:after="0"/>
        <w:jc w:val="both"/>
        <w:rPr>
          <w:sz w:val="22"/>
          <w:szCs w:val="22"/>
        </w:rPr>
      </w:pPr>
      <w:r w:rsidRPr="00B35BD2">
        <w:rPr>
          <w:b/>
          <w:bCs/>
          <w:sz w:val="22"/>
          <w:szCs w:val="22"/>
        </w:rPr>
        <w:t>Rows:</w:t>
      </w:r>
      <w:r w:rsidRPr="00B35BD2">
        <w:rPr>
          <w:sz w:val="22"/>
          <w:szCs w:val="22"/>
        </w:rPr>
        <w:t xml:space="preserve"> Specifies how many horizontal divisions will be applied within the selected ROI, subdividing it into smaller analysis areas.</w:t>
      </w:r>
    </w:p>
    <w:p w14:paraId="67743171" w14:textId="10AB0E5E" w:rsidR="00671CB9" w:rsidRPr="00B35BD2" w:rsidRDefault="00671CB9" w:rsidP="00B35BD2">
      <w:pPr>
        <w:pStyle w:val="Prrafodelista"/>
        <w:numPr>
          <w:ilvl w:val="0"/>
          <w:numId w:val="57"/>
        </w:numPr>
        <w:spacing w:after="0"/>
        <w:jc w:val="both"/>
        <w:rPr>
          <w:sz w:val="22"/>
          <w:szCs w:val="22"/>
        </w:rPr>
      </w:pPr>
      <w:r w:rsidRPr="00B35BD2">
        <w:rPr>
          <w:b/>
          <w:bCs/>
          <w:sz w:val="22"/>
          <w:szCs w:val="22"/>
        </w:rPr>
        <w:t>Cols:</w:t>
      </w:r>
      <w:r w:rsidRPr="00B35BD2">
        <w:rPr>
          <w:sz w:val="22"/>
          <w:szCs w:val="22"/>
        </w:rPr>
        <w:t xml:space="preserve"> Specifies how many vertical divisions will be applied within the selected ROI, further partitioning the image into multiple zones.</w:t>
      </w:r>
    </w:p>
    <w:p w14:paraId="1FB89D9F" w14:textId="77777777" w:rsidR="00FE3F69" w:rsidRDefault="00FE3F69" w:rsidP="00FE3F69">
      <w:pPr>
        <w:pStyle w:val="Prrafodelista"/>
        <w:spacing w:after="0" w:line="240" w:lineRule="auto"/>
        <w:ind w:left="1440"/>
        <w:rPr>
          <w:b/>
          <w:bCs/>
          <w:sz w:val="22"/>
          <w:szCs w:val="22"/>
        </w:rPr>
      </w:pPr>
    </w:p>
    <w:p w14:paraId="24E9A89D" w14:textId="1165A61B" w:rsidR="0084500B" w:rsidRPr="0084500B" w:rsidRDefault="0084500B" w:rsidP="0084500B">
      <w:pPr>
        <w:spacing w:after="0"/>
        <w:ind w:left="43" w:firstLine="677"/>
        <w:rPr>
          <w:b/>
          <w:bCs/>
          <w:sz w:val="22"/>
          <w:szCs w:val="22"/>
        </w:rPr>
      </w:pPr>
      <w:r w:rsidRPr="0084500B">
        <w:rPr>
          <w:b/>
          <w:bCs/>
          <w:sz w:val="22"/>
          <w:szCs w:val="22"/>
        </w:rPr>
        <w:t xml:space="preserve">How to </w:t>
      </w:r>
      <w:r w:rsidR="00A825B4" w:rsidRPr="0084500B">
        <w:rPr>
          <w:b/>
          <w:bCs/>
          <w:sz w:val="22"/>
          <w:szCs w:val="22"/>
        </w:rPr>
        <w:t>use it</w:t>
      </w:r>
      <w:r w:rsidRPr="0084500B">
        <w:rPr>
          <w:b/>
          <w:bCs/>
          <w:sz w:val="22"/>
          <w:szCs w:val="22"/>
        </w:rPr>
        <w:t>?</w:t>
      </w:r>
    </w:p>
    <w:p w14:paraId="4AE74EDD" w14:textId="69499F0E" w:rsidR="0084500B" w:rsidRDefault="0084500B" w:rsidP="0084500B">
      <w:pPr>
        <w:pStyle w:val="Prrafodelista"/>
        <w:spacing w:after="0"/>
        <w:ind w:left="792" w:firstLine="648"/>
        <w:rPr>
          <w:sz w:val="22"/>
          <w:szCs w:val="22"/>
        </w:rPr>
      </w:pPr>
      <w:r w:rsidRPr="0084500B">
        <w:rPr>
          <w:sz w:val="22"/>
          <w:szCs w:val="22"/>
        </w:rPr>
        <w:t>Step 1 – Select the image type (Hologram, Amplitude, or Phase).</w:t>
      </w:r>
    </w:p>
    <w:p w14:paraId="074F7876" w14:textId="26E21A93" w:rsidR="0084500B" w:rsidRPr="0084500B" w:rsidRDefault="0084500B" w:rsidP="0084500B">
      <w:pPr>
        <w:pStyle w:val="Prrafodelista"/>
        <w:spacing w:after="0"/>
        <w:ind w:left="1440"/>
        <w:rPr>
          <w:sz w:val="22"/>
          <w:szCs w:val="22"/>
        </w:rPr>
      </w:pPr>
      <w:r>
        <w:rPr>
          <w:sz w:val="22"/>
          <w:szCs w:val="22"/>
        </w:rPr>
        <w:t xml:space="preserve">Step 2 - </w:t>
      </w:r>
      <w:r w:rsidRPr="0084500B">
        <w:rPr>
          <w:sz w:val="22"/>
          <w:szCs w:val="22"/>
        </w:rPr>
        <w:t>Enter the number of Zones, Rows, and Columns to partition the selected Region of Interest (ROI).</w:t>
      </w:r>
    </w:p>
    <w:p w14:paraId="6933ED8F" w14:textId="2E4BABB3" w:rsidR="0084500B" w:rsidRPr="0084500B" w:rsidRDefault="0084500B" w:rsidP="0084500B">
      <w:pPr>
        <w:pStyle w:val="Prrafodelista"/>
        <w:spacing w:after="0"/>
        <w:ind w:left="1440"/>
        <w:rPr>
          <w:sz w:val="22"/>
          <w:szCs w:val="22"/>
        </w:rPr>
      </w:pPr>
      <w:r w:rsidRPr="0084500B">
        <w:rPr>
          <w:sz w:val="22"/>
          <w:szCs w:val="22"/>
        </w:rPr>
        <w:t>Step 3 –</w:t>
      </w:r>
      <w:r>
        <w:rPr>
          <w:sz w:val="22"/>
          <w:szCs w:val="22"/>
        </w:rPr>
        <w:t>D</w:t>
      </w:r>
      <w:r w:rsidRPr="0084500B">
        <w:rPr>
          <w:sz w:val="22"/>
          <w:szCs w:val="22"/>
        </w:rPr>
        <w:t>raw one or more ROIs where speckle will be analyzed.</w:t>
      </w:r>
    </w:p>
    <w:p w14:paraId="1CEDA2E3" w14:textId="39E76C9D" w:rsidR="0084500B" w:rsidRPr="0084500B" w:rsidRDefault="0084500B" w:rsidP="0084500B">
      <w:pPr>
        <w:pStyle w:val="Prrafodelista"/>
        <w:spacing w:after="0"/>
        <w:ind w:left="1440"/>
        <w:rPr>
          <w:sz w:val="22"/>
          <w:szCs w:val="22"/>
        </w:rPr>
      </w:pPr>
      <w:r w:rsidRPr="0084500B">
        <w:rPr>
          <w:sz w:val="22"/>
          <w:szCs w:val="22"/>
        </w:rPr>
        <w:t>Step 4 – Click Apply to calculate the speckle contrast for each zone.</w:t>
      </w:r>
    </w:p>
    <w:p w14:paraId="638EA113" w14:textId="56BAF757" w:rsidR="0084500B" w:rsidRPr="0084500B" w:rsidRDefault="0084500B" w:rsidP="0084500B">
      <w:pPr>
        <w:pStyle w:val="Prrafodelista"/>
        <w:spacing w:after="0"/>
        <w:ind w:left="1440"/>
        <w:rPr>
          <w:sz w:val="22"/>
          <w:szCs w:val="22"/>
        </w:rPr>
      </w:pPr>
      <w:r>
        <w:rPr>
          <w:sz w:val="22"/>
          <w:szCs w:val="22"/>
        </w:rPr>
        <w:t xml:space="preserve">Step 5 - </w:t>
      </w:r>
      <w:r w:rsidRPr="0084500B">
        <w:rPr>
          <w:sz w:val="22"/>
          <w:szCs w:val="22"/>
        </w:rPr>
        <w:t>The system displays the speckle values in a results table, including minimum, maximum, and average contrast.</w:t>
      </w:r>
    </w:p>
    <w:p w14:paraId="63172937" w14:textId="77777777" w:rsidR="00FE3F69" w:rsidRDefault="00FE3F69" w:rsidP="00FE3F69">
      <w:pPr>
        <w:pStyle w:val="Prrafodelista"/>
        <w:spacing w:after="0" w:line="240" w:lineRule="auto"/>
        <w:ind w:left="1440"/>
        <w:rPr>
          <w:b/>
          <w:bCs/>
          <w:sz w:val="22"/>
          <w:szCs w:val="22"/>
        </w:rPr>
      </w:pPr>
    </w:p>
    <w:p w14:paraId="10D094AC" w14:textId="77777777" w:rsidR="00FE3F69" w:rsidRDefault="00FE3F69" w:rsidP="00FE3F69">
      <w:pPr>
        <w:pStyle w:val="Prrafodelista"/>
        <w:spacing w:after="0" w:line="240" w:lineRule="auto"/>
        <w:ind w:left="1440"/>
        <w:rPr>
          <w:b/>
          <w:bCs/>
          <w:sz w:val="22"/>
          <w:szCs w:val="22"/>
        </w:rPr>
      </w:pPr>
    </w:p>
    <w:p w14:paraId="18583AA7" w14:textId="6B583CCB" w:rsidR="003018C5" w:rsidRPr="003018C5" w:rsidRDefault="005520A4" w:rsidP="00B35BD2">
      <w:pPr>
        <w:spacing w:after="0"/>
        <w:jc w:val="both"/>
        <w:rPr>
          <w:sz w:val="22"/>
          <w:szCs w:val="22"/>
        </w:rPr>
      </w:pPr>
      <w:r w:rsidRPr="005520A4">
        <w:rPr>
          <w:b/>
          <w:bCs/>
          <w:sz w:val="22"/>
          <w:szCs w:val="22"/>
        </w:rPr>
        <w:t>Fig. 28.</w:t>
      </w:r>
      <w:r>
        <w:rPr>
          <w:sz w:val="22"/>
          <w:szCs w:val="22"/>
        </w:rPr>
        <w:t xml:space="preserve"> </w:t>
      </w:r>
      <w:r w:rsidR="003018C5" w:rsidRPr="003018C5">
        <w:rPr>
          <w:sz w:val="22"/>
          <w:szCs w:val="22"/>
        </w:rPr>
        <w:t>illustrates the use of the Speckle Measurements tool. In panel (a), the user selects the image type for analysis (Hologram, Amplitude, or Phase) and defines the number of Zones, Rows, and Columns to partition the selected Regions of Interest (ROIs). Once the parameters are entered, pressing Apply activates the speckle computation.</w:t>
      </w:r>
      <w:r w:rsidR="003018C5">
        <w:rPr>
          <w:sz w:val="22"/>
          <w:szCs w:val="22"/>
        </w:rPr>
        <w:t xml:space="preserve"> </w:t>
      </w:r>
      <w:r w:rsidR="003018C5" w:rsidRPr="003018C5">
        <w:rPr>
          <w:sz w:val="22"/>
          <w:szCs w:val="22"/>
        </w:rPr>
        <w:t>Panel (c) shows how the user can draw one or more ROIs on the image. Each ROI is subdivided according to the number of rows and columns defined, generating multiple zones for speckle analysis. The red labels (1–8) illustrate the partitioning of the selected regions.</w:t>
      </w:r>
      <w:r w:rsidR="003018C5">
        <w:rPr>
          <w:sz w:val="22"/>
          <w:szCs w:val="22"/>
        </w:rPr>
        <w:t xml:space="preserve"> </w:t>
      </w:r>
      <w:r w:rsidR="003018C5" w:rsidRPr="003018C5">
        <w:rPr>
          <w:sz w:val="22"/>
          <w:szCs w:val="22"/>
        </w:rPr>
        <w:t>Panel (b) presents the Speckle Results table, which summarizes the calculated speckle contrast values for each zone, as well as the overall average. These results allow users to quantitatively compare the speckle level in different parts of the image and evaluate the impact of speckle reduction techniques.</w:t>
      </w:r>
    </w:p>
    <w:p w14:paraId="642D765A" w14:textId="77777777" w:rsidR="00FE3F69" w:rsidRDefault="00FE3F69" w:rsidP="00FE3F69">
      <w:pPr>
        <w:pStyle w:val="Prrafodelista"/>
        <w:spacing w:after="0" w:line="240" w:lineRule="auto"/>
        <w:ind w:left="1440"/>
        <w:rPr>
          <w:b/>
          <w:bCs/>
          <w:sz w:val="22"/>
          <w:szCs w:val="22"/>
        </w:rPr>
      </w:pPr>
    </w:p>
    <w:p w14:paraId="09EAA8E9" w14:textId="77777777" w:rsidR="009118E6" w:rsidRDefault="00BF3086" w:rsidP="00707CDC">
      <w:pPr>
        <w:keepNext/>
        <w:spacing w:after="0" w:line="240" w:lineRule="auto"/>
        <w:jc w:val="center"/>
      </w:pPr>
      <w:r>
        <w:rPr>
          <w:noProof/>
        </w:rPr>
        <w:lastRenderedPageBreak/>
        <w:drawing>
          <wp:inline distT="0" distB="0" distL="0" distR="0" wp14:anchorId="5318D9F6" wp14:editId="5A239EC6">
            <wp:extent cx="5667828" cy="2705100"/>
            <wp:effectExtent l="0" t="0" r="9525" b="0"/>
            <wp:docPr id="470830905" name="Imagen 1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0905" name="Imagen 12" descr="Interfaz de usuario gráfica, Aplicación&#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1892" cy="2711812"/>
                    </a:xfrm>
                    <a:prstGeom prst="rect">
                      <a:avLst/>
                    </a:prstGeom>
                    <a:noFill/>
                    <a:ln>
                      <a:noFill/>
                    </a:ln>
                  </pic:spPr>
                </pic:pic>
              </a:graphicData>
            </a:graphic>
          </wp:inline>
        </w:drawing>
      </w:r>
    </w:p>
    <w:p w14:paraId="235982FD" w14:textId="1C939288" w:rsidR="00FE3F69" w:rsidRPr="00707CDC" w:rsidRDefault="009118E6" w:rsidP="00707CDC">
      <w:pPr>
        <w:pStyle w:val="Descripcin"/>
        <w:jc w:val="both"/>
        <w:rPr>
          <w:b/>
          <w:bCs/>
          <w:i w:val="0"/>
          <w:iCs w:val="0"/>
          <w:color w:val="auto"/>
          <w:sz w:val="22"/>
          <w:szCs w:val="22"/>
        </w:rPr>
      </w:pPr>
      <w:bookmarkStart w:id="114" w:name="_Ref207378237"/>
      <w:r w:rsidRPr="00707CDC">
        <w:rPr>
          <w:b/>
          <w:bCs/>
          <w:i w:val="0"/>
          <w:iCs w:val="0"/>
          <w:color w:val="auto"/>
          <w:sz w:val="22"/>
          <w:szCs w:val="22"/>
        </w:rPr>
        <w:t xml:space="preserve">Fig </w:t>
      </w:r>
      <w:r w:rsidRPr="00707CDC">
        <w:rPr>
          <w:b/>
          <w:bCs/>
          <w:i w:val="0"/>
          <w:iCs w:val="0"/>
          <w:color w:val="auto"/>
          <w:sz w:val="22"/>
          <w:szCs w:val="22"/>
        </w:rPr>
        <w:fldChar w:fldCharType="begin"/>
      </w:r>
      <w:r w:rsidRPr="00707CDC">
        <w:rPr>
          <w:b/>
          <w:bCs/>
          <w:i w:val="0"/>
          <w:iCs w:val="0"/>
          <w:color w:val="auto"/>
          <w:sz w:val="22"/>
          <w:szCs w:val="22"/>
        </w:rPr>
        <w:instrText xml:space="preserve"> SEQ Fig \* ARABIC </w:instrText>
      </w:r>
      <w:r w:rsidRPr="00707CDC">
        <w:rPr>
          <w:b/>
          <w:bCs/>
          <w:i w:val="0"/>
          <w:iCs w:val="0"/>
          <w:color w:val="auto"/>
          <w:sz w:val="22"/>
          <w:szCs w:val="22"/>
        </w:rPr>
        <w:fldChar w:fldCharType="separate"/>
      </w:r>
      <w:r w:rsidR="005520A4">
        <w:rPr>
          <w:b/>
          <w:bCs/>
          <w:i w:val="0"/>
          <w:iCs w:val="0"/>
          <w:noProof/>
          <w:color w:val="auto"/>
          <w:sz w:val="22"/>
          <w:szCs w:val="22"/>
        </w:rPr>
        <w:t>2</w:t>
      </w:r>
      <w:r w:rsidRPr="00707CDC">
        <w:rPr>
          <w:b/>
          <w:bCs/>
          <w:i w:val="0"/>
          <w:iCs w:val="0"/>
          <w:noProof/>
          <w:color w:val="auto"/>
          <w:sz w:val="22"/>
          <w:szCs w:val="22"/>
        </w:rPr>
        <w:t>8</w:t>
      </w:r>
      <w:r w:rsidRPr="00707CDC">
        <w:rPr>
          <w:b/>
          <w:bCs/>
          <w:i w:val="0"/>
          <w:iCs w:val="0"/>
          <w:color w:val="auto"/>
          <w:sz w:val="22"/>
          <w:szCs w:val="22"/>
        </w:rPr>
        <w:fldChar w:fldCharType="end"/>
      </w:r>
      <w:bookmarkEnd w:id="114"/>
      <w:r w:rsidRPr="00707CDC">
        <w:rPr>
          <w:b/>
          <w:bCs/>
          <w:i w:val="0"/>
          <w:iCs w:val="0"/>
          <w:color w:val="auto"/>
          <w:sz w:val="22"/>
          <w:szCs w:val="22"/>
        </w:rPr>
        <w:t>.</w:t>
      </w:r>
      <w:r w:rsidRPr="00707CDC">
        <w:rPr>
          <w:i w:val="0"/>
          <w:iCs w:val="0"/>
          <w:color w:val="auto"/>
          <w:sz w:val="22"/>
          <w:szCs w:val="22"/>
        </w:rPr>
        <w:t xml:space="preserve"> </w:t>
      </w:r>
      <w:r w:rsidR="000F6F71" w:rsidRPr="00707CDC">
        <w:rPr>
          <w:i w:val="0"/>
          <w:iCs w:val="0"/>
          <w:color w:val="auto"/>
          <w:sz w:val="22"/>
          <w:szCs w:val="22"/>
        </w:rPr>
        <w:t xml:space="preserve">Speckle Measurements workflow in </w:t>
      </w:r>
      <w:proofErr w:type="spellStart"/>
      <w:r w:rsidR="000F6F71" w:rsidRPr="00707CDC">
        <w:rPr>
          <w:i w:val="0"/>
          <w:iCs w:val="0"/>
          <w:color w:val="auto"/>
          <w:sz w:val="22"/>
          <w:szCs w:val="22"/>
        </w:rPr>
        <w:t>HoloBio</w:t>
      </w:r>
      <w:proofErr w:type="spellEnd"/>
      <w:r w:rsidR="000F6F71" w:rsidRPr="00707CDC">
        <w:rPr>
          <w:i w:val="0"/>
          <w:iCs w:val="0"/>
          <w:color w:val="auto"/>
          <w:sz w:val="22"/>
          <w:szCs w:val="22"/>
        </w:rPr>
        <w:t>. (</w:t>
      </w:r>
      <w:r w:rsidR="005520A4">
        <w:rPr>
          <w:i w:val="0"/>
          <w:iCs w:val="0"/>
          <w:color w:val="auto"/>
          <w:sz w:val="22"/>
          <w:szCs w:val="22"/>
        </w:rPr>
        <w:t>a</w:t>
      </w:r>
      <w:r w:rsidR="000F6F71" w:rsidRPr="00707CDC">
        <w:rPr>
          <w:i w:val="0"/>
          <w:iCs w:val="0"/>
          <w:color w:val="auto"/>
          <w:sz w:val="22"/>
          <w:szCs w:val="22"/>
        </w:rPr>
        <w:t>) shows the selection of image type (hologram, amplitude, or phase) and the definition of zones, rows, and columns for partitioning the regions of interest (ROIs). (</w:t>
      </w:r>
      <w:r w:rsidR="005520A4">
        <w:rPr>
          <w:i w:val="0"/>
          <w:iCs w:val="0"/>
          <w:color w:val="auto"/>
          <w:sz w:val="22"/>
          <w:szCs w:val="22"/>
        </w:rPr>
        <w:t>b</w:t>
      </w:r>
      <w:r w:rsidR="000F6F71" w:rsidRPr="00707CDC">
        <w:rPr>
          <w:i w:val="0"/>
          <w:iCs w:val="0"/>
          <w:color w:val="auto"/>
          <w:sz w:val="22"/>
          <w:szCs w:val="22"/>
        </w:rPr>
        <w:t>) presents the results table, reporting speckle contrast values for each zone and the overall average. (</w:t>
      </w:r>
      <w:r w:rsidR="005520A4">
        <w:rPr>
          <w:i w:val="0"/>
          <w:iCs w:val="0"/>
          <w:color w:val="auto"/>
          <w:sz w:val="22"/>
          <w:szCs w:val="22"/>
        </w:rPr>
        <w:t>c</w:t>
      </w:r>
      <w:r w:rsidR="000F6F71" w:rsidRPr="00707CDC">
        <w:rPr>
          <w:i w:val="0"/>
          <w:iCs w:val="0"/>
          <w:color w:val="auto"/>
          <w:sz w:val="22"/>
          <w:szCs w:val="22"/>
        </w:rPr>
        <w:t xml:space="preserve">) illustrates the ROI selection and subdivision into multiple zones (1–8) for speckle analysis. </w:t>
      </w:r>
    </w:p>
    <w:p w14:paraId="5F526315" w14:textId="77777777" w:rsidR="00AD71EF" w:rsidRPr="00EC119B" w:rsidRDefault="00AD71EF" w:rsidP="00FE3F69">
      <w:pPr>
        <w:pStyle w:val="Prrafodelista"/>
        <w:spacing w:after="0" w:line="240" w:lineRule="auto"/>
        <w:ind w:left="1440"/>
        <w:rPr>
          <w:b/>
          <w:bCs/>
          <w:sz w:val="22"/>
          <w:szCs w:val="22"/>
        </w:rPr>
      </w:pPr>
    </w:p>
    <w:p w14:paraId="22E9B323" w14:textId="51C2154F" w:rsidR="00E9797C" w:rsidRDefault="00E9797C" w:rsidP="00BF5BA7">
      <w:pPr>
        <w:pStyle w:val="Prrafodelista"/>
        <w:numPr>
          <w:ilvl w:val="2"/>
          <w:numId w:val="90"/>
        </w:numPr>
        <w:spacing w:after="0" w:line="240" w:lineRule="auto"/>
        <w:rPr>
          <w:b/>
          <w:bCs/>
          <w:sz w:val="22"/>
          <w:szCs w:val="22"/>
        </w:rPr>
      </w:pPr>
      <w:r w:rsidRPr="00EC119B">
        <w:rPr>
          <w:b/>
          <w:bCs/>
          <w:sz w:val="22"/>
          <w:szCs w:val="22"/>
        </w:rPr>
        <w:t>Speckle Filters</w:t>
      </w:r>
    </w:p>
    <w:p w14:paraId="0B5C01EE" w14:textId="77777777" w:rsidR="00B35BD2" w:rsidRPr="00B35BD2" w:rsidRDefault="00B35BD2" w:rsidP="00B35BD2">
      <w:pPr>
        <w:spacing w:after="0" w:line="240" w:lineRule="auto"/>
        <w:ind w:left="720"/>
        <w:rPr>
          <w:b/>
          <w:bCs/>
          <w:sz w:val="22"/>
          <w:szCs w:val="22"/>
        </w:rPr>
      </w:pPr>
    </w:p>
    <w:p w14:paraId="457E5163" w14:textId="23A02F78" w:rsidR="00E9797C" w:rsidRPr="00EC119B" w:rsidRDefault="00E9797C" w:rsidP="00BF5BA7">
      <w:pPr>
        <w:pStyle w:val="Prrafodelista"/>
        <w:numPr>
          <w:ilvl w:val="2"/>
          <w:numId w:val="90"/>
        </w:numPr>
        <w:spacing w:after="0" w:line="240" w:lineRule="auto"/>
        <w:rPr>
          <w:b/>
          <w:bCs/>
          <w:sz w:val="22"/>
          <w:szCs w:val="22"/>
        </w:rPr>
      </w:pPr>
      <w:r w:rsidRPr="00EC119B">
        <w:rPr>
          <w:b/>
          <w:bCs/>
          <w:sz w:val="22"/>
          <w:szCs w:val="22"/>
        </w:rPr>
        <w:t>Speckle Comparison</w:t>
      </w:r>
    </w:p>
    <w:p w14:paraId="53939661" w14:textId="77777777" w:rsidR="00E9797C" w:rsidRPr="00EC119B" w:rsidRDefault="00E9797C" w:rsidP="00E9797C">
      <w:pPr>
        <w:pStyle w:val="Prrafodelista"/>
        <w:spacing w:after="0" w:line="240" w:lineRule="auto"/>
        <w:rPr>
          <w:b/>
          <w:bCs/>
          <w:sz w:val="22"/>
          <w:szCs w:val="22"/>
        </w:rPr>
      </w:pPr>
    </w:p>
    <w:p w14:paraId="603B577F" w14:textId="77777777" w:rsidR="008A288B" w:rsidRPr="00EC119B" w:rsidRDefault="008A288B" w:rsidP="00E9797C">
      <w:pPr>
        <w:pStyle w:val="Prrafodelista"/>
        <w:spacing w:after="0" w:line="240" w:lineRule="auto"/>
        <w:rPr>
          <w:b/>
          <w:bCs/>
          <w:sz w:val="22"/>
          <w:szCs w:val="22"/>
        </w:rPr>
      </w:pPr>
    </w:p>
    <w:p w14:paraId="7B9A0AFA" w14:textId="77777777" w:rsidR="008A288B" w:rsidRPr="00EC119B" w:rsidRDefault="008A288B" w:rsidP="00E9797C">
      <w:pPr>
        <w:pStyle w:val="Prrafodelista"/>
        <w:spacing w:after="0" w:line="240" w:lineRule="auto"/>
        <w:rPr>
          <w:b/>
          <w:bCs/>
          <w:sz w:val="22"/>
          <w:szCs w:val="22"/>
        </w:rPr>
      </w:pPr>
    </w:p>
    <w:p w14:paraId="32898DB9" w14:textId="77777777" w:rsidR="008A288B" w:rsidRPr="00EC119B" w:rsidRDefault="008A288B" w:rsidP="00E9797C">
      <w:pPr>
        <w:pStyle w:val="Prrafodelista"/>
        <w:spacing w:after="0" w:line="240" w:lineRule="auto"/>
        <w:rPr>
          <w:b/>
          <w:bCs/>
          <w:sz w:val="22"/>
          <w:szCs w:val="22"/>
        </w:rPr>
      </w:pPr>
    </w:p>
    <w:p w14:paraId="6A01F932" w14:textId="77777777" w:rsidR="008A288B" w:rsidRPr="00EC119B" w:rsidRDefault="008A288B" w:rsidP="00E9797C">
      <w:pPr>
        <w:pStyle w:val="Prrafodelista"/>
        <w:spacing w:after="0" w:line="240" w:lineRule="auto"/>
        <w:rPr>
          <w:b/>
          <w:bCs/>
          <w:sz w:val="22"/>
          <w:szCs w:val="22"/>
        </w:rPr>
      </w:pPr>
    </w:p>
    <w:p w14:paraId="72ED16F7" w14:textId="77777777" w:rsidR="008A288B" w:rsidRPr="00EC119B" w:rsidRDefault="008A288B" w:rsidP="00E9797C">
      <w:pPr>
        <w:pStyle w:val="Prrafodelista"/>
        <w:spacing w:after="0" w:line="240" w:lineRule="auto"/>
        <w:rPr>
          <w:b/>
          <w:bCs/>
          <w:sz w:val="22"/>
          <w:szCs w:val="22"/>
        </w:rPr>
      </w:pPr>
    </w:p>
    <w:p w14:paraId="16CAAFD1" w14:textId="77777777" w:rsidR="008A288B" w:rsidRPr="00EC119B" w:rsidRDefault="008A288B" w:rsidP="00E9797C">
      <w:pPr>
        <w:pStyle w:val="Prrafodelista"/>
        <w:spacing w:after="0" w:line="240" w:lineRule="auto"/>
        <w:rPr>
          <w:b/>
          <w:bCs/>
          <w:sz w:val="22"/>
          <w:szCs w:val="22"/>
        </w:rPr>
      </w:pPr>
    </w:p>
    <w:p w14:paraId="1AE9A7B5" w14:textId="77777777" w:rsidR="008A288B" w:rsidRPr="00EC119B" w:rsidRDefault="008A288B" w:rsidP="00E9797C">
      <w:pPr>
        <w:pStyle w:val="Prrafodelista"/>
        <w:spacing w:after="0" w:line="240" w:lineRule="auto"/>
        <w:rPr>
          <w:b/>
          <w:bCs/>
          <w:sz w:val="22"/>
          <w:szCs w:val="22"/>
        </w:rPr>
      </w:pPr>
    </w:p>
    <w:p w14:paraId="1D5C2693" w14:textId="77777777" w:rsidR="008A288B" w:rsidRPr="00EC119B" w:rsidRDefault="008A288B" w:rsidP="00E9797C">
      <w:pPr>
        <w:pStyle w:val="Prrafodelista"/>
        <w:spacing w:after="0" w:line="240" w:lineRule="auto"/>
        <w:rPr>
          <w:b/>
          <w:bCs/>
          <w:sz w:val="22"/>
          <w:szCs w:val="22"/>
        </w:rPr>
      </w:pPr>
    </w:p>
    <w:p w14:paraId="0D3A7823" w14:textId="77777777" w:rsidR="008A288B" w:rsidRPr="00EC119B" w:rsidRDefault="008A288B" w:rsidP="00E9797C">
      <w:pPr>
        <w:pStyle w:val="Prrafodelista"/>
        <w:spacing w:after="0" w:line="240" w:lineRule="auto"/>
        <w:rPr>
          <w:b/>
          <w:bCs/>
          <w:sz w:val="22"/>
          <w:szCs w:val="22"/>
        </w:rPr>
      </w:pPr>
    </w:p>
    <w:p w14:paraId="33582531" w14:textId="77777777" w:rsidR="008A288B" w:rsidRPr="00EC119B" w:rsidRDefault="008A288B" w:rsidP="00E9797C">
      <w:pPr>
        <w:pStyle w:val="Prrafodelista"/>
        <w:spacing w:after="0" w:line="240" w:lineRule="auto"/>
        <w:rPr>
          <w:b/>
          <w:bCs/>
          <w:sz w:val="22"/>
          <w:szCs w:val="22"/>
        </w:rPr>
      </w:pPr>
    </w:p>
    <w:p w14:paraId="7060F293" w14:textId="77777777" w:rsidR="008A288B" w:rsidRPr="00EC119B" w:rsidRDefault="008A288B" w:rsidP="00E9797C">
      <w:pPr>
        <w:pStyle w:val="Prrafodelista"/>
        <w:spacing w:after="0" w:line="240" w:lineRule="auto"/>
        <w:rPr>
          <w:b/>
          <w:bCs/>
          <w:sz w:val="22"/>
          <w:szCs w:val="22"/>
        </w:rPr>
      </w:pPr>
    </w:p>
    <w:p w14:paraId="03963CC1" w14:textId="77777777" w:rsidR="008A288B" w:rsidRPr="00EC119B" w:rsidRDefault="008A288B" w:rsidP="00E9797C">
      <w:pPr>
        <w:pStyle w:val="Prrafodelista"/>
        <w:spacing w:after="0" w:line="240" w:lineRule="auto"/>
        <w:rPr>
          <w:b/>
          <w:bCs/>
          <w:sz w:val="22"/>
          <w:szCs w:val="22"/>
        </w:rPr>
      </w:pPr>
    </w:p>
    <w:p w14:paraId="2511FD8E" w14:textId="77777777" w:rsidR="008A288B" w:rsidRPr="00EC119B" w:rsidRDefault="008A288B" w:rsidP="00E9797C">
      <w:pPr>
        <w:pStyle w:val="Prrafodelista"/>
        <w:spacing w:after="0" w:line="240" w:lineRule="auto"/>
        <w:rPr>
          <w:b/>
          <w:bCs/>
          <w:sz w:val="22"/>
          <w:szCs w:val="22"/>
        </w:rPr>
      </w:pPr>
    </w:p>
    <w:p w14:paraId="2D322AB2" w14:textId="77777777" w:rsidR="008A288B" w:rsidRPr="00EC119B" w:rsidRDefault="008A288B" w:rsidP="00E9797C">
      <w:pPr>
        <w:pStyle w:val="Prrafodelista"/>
        <w:spacing w:after="0" w:line="240" w:lineRule="auto"/>
        <w:rPr>
          <w:b/>
          <w:bCs/>
          <w:sz w:val="22"/>
          <w:szCs w:val="22"/>
        </w:rPr>
      </w:pPr>
    </w:p>
    <w:p w14:paraId="2CFF2580" w14:textId="77777777" w:rsidR="008A288B" w:rsidRPr="00EC119B" w:rsidRDefault="008A288B" w:rsidP="00E9797C">
      <w:pPr>
        <w:pStyle w:val="Prrafodelista"/>
        <w:spacing w:after="0" w:line="240" w:lineRule="auto"/>
        <w:rPr>
          <w:b/>
          <w:bCs/>
          <w:sz w:val="22"/>
          <w:szCs w:val="22"/>
        </w:rPr>
      </w:pPr>
    </w:p>
    <w:p w14:paraId="0286A7D2" w14:textId="77777777" w:rsidR="008A288B" w:rsidRPr="00EC119B" w:rsidRDefault="008A288B" w:rsidP="00E9797C">
      <w:pPr>
        <w:pStyle w:val="Prrafodelista"/>
        <w:spacing w:after="0" w:line="240" w:lineRule="auto"/>
        <w:rPr>
          <w:b/>
          <w:bCs/>
          <w:sz w:val="22"/>
          <w:szCs w:val="22"/>
        </w:rPr>
      </w:pPr>
    </w:p>
    <w:p w14:paraId="03F58D67" w14:textId="77777777" w:rsidR="008A288B" w:rsidRPr="00EC119B" w:rsidRDefault="008A288B" w:rsidP="00E9797C">
      <w:pPr>
        <w:pStyle w:val="Prrafodelista"/>
        <w:spacing w:after="0" w:line="240" w:lineRule="auto"/>
        <w:rPr>
          <w:b/>
          <w:bCs/>
          <w:sz w:val="22"/>
          <w:szCs w:val="22"/>
        </w:rPr>
      </w:pPr>
    </w:p>
    <w:p w14:paraId="38FEE7E2" w14:textId="77777777" w:rsidR="008A288B" w:rsidRPr="00EC119B" w:rsidRDefault="008A288B" w:rsidP="00E9797C">
      <w:pPr>
        <w:pStyle w:val="Prrafodelista"/>
        <w:spacing w:after="0" w:line="240" w:lineRule="auto"/>
        <w:rPr>
          <w:b/>
          <w:bCs/>
          <w:sz w:val="22"/>
          <w:szCs w:val="22"/>
        </w:rPr>
      </w:pPr>
    </w:p>
    <w:p w14:paraId="3080F193" w14:textId="77777777" w:rsidR="008A288B" w:rsidRPr="00EC119B" w:rsidRDefault="008A288B" w:rsidP="00E9797C">
      <w:pPr>
        <w:pStyle w:val="Prrafodelista"/>
        <w:spacing w:after="0" w:line="240" w:lineRule="auto"/>
        <w:rPr>
          <w:b/>
          <w:bCs/>
          <w:sz w:val="22"/>
          <w:szCs w:val="22"/>
        </w:rPr>
      </w:pPr>
    </w:p>
    <w:p w14:paraId="3777F30B" w14:textId="77777777" w:rsidR="008A288B" w:rsidRPr="00EC119B" w:rsidRDefault="008A288B" w:rsidP="00E9797C">
      <w:pPr>
        <w:pStyle w:val="Prrafodelista"/>
        <w:spacing w:after="0" w:line="240" w:lineRule="auto"/>
        <w:rPr>
          <w:b/>
          <w:bCs/>
          <w:sz w:val="22"/>
          <w:szCs w:val="22"/>
        </w:rPr>
      </w:pPr>
    </w:p>
    <w:p w14:paraId="00723F50" w14:textId="77777777" w:rsidR="008A288B" w:rsidRPr="00EC119B" w:rsidRDefault="008A288B" w:rsidP="00E9797C">
      <w:pPr>
        <w:pStyle w:val="Prrafodelista"/>
        <w:spacing w:after="0" w:line="240" w:lineRule="auto"/>
        <w:rPr>
          <w:b/>
          <w:bCs/>
          <w:sz w:val="22"/>
          <w:szCs w:val="22"/>
        </w:rPr>
      </w:pPr>
    </w:p>
    <w:p w14:paraId="2CC7E7DF" w14:textId="6DBAE80E" w:rsidR="00081C91" w:rsidRPr="00EC119B" w:rsidRDefault="00081C91" w:rsidP="00BF5BA7">
      <w:pPr>
        <w:pStyle w:val="Prrafodelista"/>
        <w:numPr>
          <w:ilvl w:val="0"/>
          <w:numId w:val="90"/>
        </w:numPr>
        <w:spacing w:after="0" w:line="240" w:lineRule="auto"/>
        <w:rPr>
          <w:b/>
          <w:bCs/>
          <w:sz w:val="22"/>
          <w:szCs w:val="22"/>
        </w:rPr>
      </w:pPr>
      <w:r w:rsidRPr="00EC119B">
        <w:rPr>
          <w:b/>
          <w:bCs/>
          <w:sz w:val="22"/>
          <w:szCs w:val="22"/>
        </w:rPr>
        <w:lastRenderedPageBreak/>
        <w:t>Appendix</w:t>
      </w:r>
    </w:p>
    <w:p w14:paraId="78A11C7B" w14:textId="77777777" w:rsidR="005E455C" w:rsidRPr="00EC119B" w:rsidRDefault="005E455C" w:rsidP="00D9270E">
      <w:pPr>
        <w:spacing w:after="0" w:line="240" w:lineRule="auto"/>
        <w:jc w:val="center"/>
        <w:rPr>
          <w:sz w:val="22"/>
          <w:szCs w:val="22"/>
        </w:rPr>
      </w:pPr>
    </w:p>
    <w:p w14:paraId="20141495" w14:textId="77777777" w:rsidR="006417A5" w:rsidRPr="00922DAE" w:rsidRDefault="006417A5" w:rsidP="00D9270E">
      <w:pPr>
        <w:spacing w:after="0" w:line="240" w:lineRule="auto"/>
        <w:jc w:val="center"/>
        <w:rPr>
          <w:sz w:val="22"/>
          <w:szCs w:val="22"/>
          <w:lang w:val="es-CO"/>
        </w:rPr>
      </w:pPr>
    </w:p>
    <w:sectPr w:rsidR="006417A5" w:rsidRPr="00922DAE">
      <w:pgSz w:w="12240" w:h="15840"/>
      <w:pgMar w:top="1417" w:right="1701" w:bottom="1417"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ofia ObandoVasquez" w:date="2025-10-06T10:59:00Z" w:initials="SO">
    <w:p w14:paraId="4073E74F" w14:textId="77777777" w:rsidR="00FF01C4" w:rsidRDefault="00FF01C4" w:rsidP="00FF01C4">
      <w:pPr>
        <w:pStyle w:val="Textocomentario"/>
      </w:pPr>
      <w:r>
        <w:rPr>
          <w:rStyle w:val="Refdecomentario"/>
        </w:rPr>
        <w:annotationRef/>
      </w:r>
      <w:r>
        <w:t>Add number to each of the sections of the image to guide the reader</w:t>
      </w:r>
    </w:p>
  </w:comment>
  <w:comment w:id="22" w:author="Sofia ObandoVasquez" w:date="2025-10-06T13:23:00Z" w:initials="SO">
    <w:p w14:paraId="48CB4A81" w14:textId="77777777" w:rsidR="00285B7A" w:rsidRDefault="00285B7A" w:rsidP="00285B7A">
      <w:pPr>
        <w:pStyle w:val="Textocomentario"/>
      </w:pPr>
      <w:r>
        <w:rPr>
          <w:rStyle w:val="Refdecomentario"/>
        </w:rPr>
        <w:annotationRef/>
      </w:r>
      <w:r>
        <w:t>Missing ref</w:t>
      </w:r>
    </w:p>
  </w:comment>
  <w:comment w:id="85" w:author="Sofia ObandoVasquez" w:date="2025-10-09T10:42:00Z" w:initials="SO">
    <w:p w14:paraId="06E840E1" w14:textId="77777777" w:rsidR="00F90813" w:rsidRDefault="00F90813" w:rsidP="00F90813">
      <w:pPr>
        <w:pStyle w:val="Textocomentario"/>
      </w:pPr>
      <w:r>
        <w:rPr>
          <w:rStyle w:val="Refdecomentario"/>
        </w:rPr>
        <w:annotationRef/>
      </w:r>
      <w:r>
        <w:t xml:space="preserve">For the phase shifting 3 holograms, you should change the label to say that its with a know step of XXX, because I got confused. Same for the other ones that consider a fix step between the holograms. </w:t>
      </w:r>
    </w:p>
  </w:comment>
  <w:comment w:id="87" w:author="Sofia ObandoVasquez" w:date="2025-10-09T10:43:00Z" w:initials="SO">
    <w:p w14:paraId="414BCA86" w14:textId="77777777" w:rsidR="00F92BA8" w:rsidRDefault="00F92BA8" w:rsidP="00F92BA8">
      <w:pPr>
        <w:pStyle w:val="Textocomentario"/>
      </w:pPr>
      <w:r>
        <w:rPr>
          <w:rStyle w:val="Refdecomentario"/>
        </w:rPr>
        <w:annotationRef/>
      </w:r>
      <w:r>
        <w:t>But like one that I compensated previously in other app and I uploaded here for propagation only?</w:t>
      </w:r>
    </w:p>
  </w:comment>
  <w:comment w:id="94" w:author="Sofia ObandoVasquez" w:date="2025-10-09T10:49:00Z" w:initials="SO">
    <w:p w14:paraId="25D4E740" w14:textId="77777777" w:rsidR="00985B5E" w:rsidRDefault="00985B5E" w:rsidP="00985B5E">
      <w:pPr>
        <w:pStyle w:val="Textocomentario"/>
      </w:pPr>
      <w:r>
        <w:rPr>
          <w:rStyle w:val="Refdecomentario"/>
        </w:rPr>
        <w:annotationRef/>
      </w:r>
      <w:r>
        <w:t>This practical example only contemplates the part of a coherent image, but not the one of Hologram</w:t>
      </w:r>
    </w:p>
  </w:comment>
  <w:comment w:id="95" w:author="Sofia ObandoVasquez" w:date="2025-10-09T10:52:00Z" w:initials="SO">
    <w:p w14:paraId="25EB7276" w14:textId="77777777" w:rsidR="00D04D5C" w:rsidRDefault="00D04D5C" w:rsidP="00D04D5C">
      <w:pPr>
        <w:pStyle w:val="Textocomentario"/>
      </w:pPr>
      <w:r>
        <w:rPr>
          <w:rStyle w:val="Refdecomentario"/>
        </w:rPr>
        <w:annotationRef/>
      </w:r>
      <w:r>
        <w:t>The numbers in here does not agree with the numbers in the image</w:t>
      </w:r>
    </w:p>
  </w:comment>
  <w:comment w:id="96" w:author="Sofia ObandoVasquez" w:date="2025-10-09T10:53:00Z" w:initials="SO">
    <w:p w14:paraId="033DA0A9" w14:textId="77777777" w:rsidR="00D1666F" w:rsidRDefault="00D1666F" w:rsidP="00D1666F">
      <w:pPr>
        <w:pStyle w:val="Textocomentario"/>
      </w:pPr>
      <w:r>
        <w:rPr>
          <w:rStyle w:val="Refdecomentario"/>
        </w:rPr>
        <w:annotationRef/>
      </w:r>
      <w:r>
        <w:t>The load options changes for DLHM but I did not saw that explanation in the manual</w:t>
      </w:r>
    </w:p>
  </w:comment>
  <w:comment w:id="103" w:author="Sofia ObandoVasquez" w:date="2025-10-09T11:14:00Z" w:initials="SO">
    <w:p w14:paraId="36861423" w14:textId="77777777" w:rsidR="0036531A" w:rsidRDefault="0036531A" w:rsidP="0036531A">
      <w:pPr>
        <w:pStyle w:val="Textocomentario"/>
      </w:pPr>
      <w:r>
        <w:rPr>
          <w:rStyle w:val="Refdecomentario"/>
        </w:rPr>
        <w:annotationRef/>
      </w:r>
      <w:r>
        <w:t>Muy bueno pero tengo que compensar primero el holograma o tengo que subir una imagen?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073E74F" w15:done="0"/>
  <w15:commentEx w15:paraId="48CB4A81" w15:done="0"/>
  <w15:commentEx w15:paraId="06E840E1" w15:done="0"/>
  <w15:commentEx w15:paraId="414BCA86" w15:done="0"/>
  <w15:commentEx w15:paraId="25D4E740" w15:done="0"/>
  <w15:commentEx w15:paraId="25EB7276" w15:done="0"/>
  <w15:commentEx w15:paraId="033DA0A9" w15:done="0"/>
  <w15:commentEx w15:paraId="368614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9AE5B9" w16cex:dateUtc="2025-10-06T14:59:00Z"/>
  <w16cex:commentExtensible w16cex:durableId="28F90E8C" w16cex:dateUtc="2025-10-06T17:23:00Z"/>
  <w16cex:commentExtensible w16cex:durableId="311D2FF2" w16cex:dateUtc="2025-10-09T14:42:00Z"/>
  <w16cex:commentExtensible w16cex:durableId="77505239" w16cex:dateUtc="2025-10-09T14:43:00Z"/>
  <w16cex:commentExtensible w16cex:durableId="0765E0BE" w16cex:dateUtc="2025-10-09T14:49:00Z"/>
  <w16cex:commentExtensible w16cex:durableId="71D66971" w16cex:dateUtc="2025-10-09T14:52:00Z"/>
  <w16cex:commentExtensible w16cex:durableId="266AFC26" w16cex:dateUtc="2025-10-09T14:53:00Z"/>
  <w16cex:commentExtensible w16cex:durableId="48CDA900" w16cex:dateUtc="2025-10-09T15: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073E74F" w16cid:durableId="279AE5B9"/>
  <w16cid:commentId w16cid:paraId="48CB4A81" w16cid:durableId="28F90E8C"/>
  <w16cid:commentId w16cid:paraId="06E840E1" w16cid:durableId="311D2FF2"/>
  <w16cid:commentId w16cid:paraId="414BCA86" w16cid:durableId="77505239"/>
  <w16cid:commentId w16cid:paraId="25D4E740" w16cid:durableId="0765E0BE"/>
  <w16cid:commentId w16cid:paraId="25EB7276" w16cid:durableId="71D66971"/>
  <w16cid:commentId w16cid:paraId="033DA0A9" w16cid:durableId="266AFC26"/>
  <w16cid:commentId w16cid:paraId="36861423" w16cid:durableId="48CDA90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8775D"/>
    <w:multiLevelType w:val="multilevel"/>
    <w:tmpl w:val="F4A0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664B5"/>
    <w:multiLevelType w:val="multilevel"/>
    <w:tmpl w:val="6F48BB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1003F7"/>
    <w:multiLevelType w:val="multilevel"/>
    <w:tmpl w:val="B07A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D1703"/>
    <w:multiLevelType w:val="hybridMultilevel"/>
    <w:tmpl w:val="8640B518"/>
    <w:lvl w:ilvl="0" w:tplc="240A0003">
      <w:start w:val="1"/>
      <w:numFmt w:val="bullet"/>
      <w:lvlText w:val="o"/>
      <w:lvlJc w:val="left"/>
      <w:pPr>
        <w:ind w:left="1080" w:hanging="360"/>
      </w:pPr>
      <w:rPr>
        <w:rFonts w:ascii="Courier New" w:hAnsi="Courier New" w:cs="Courier New"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15:restartNumberingAfterBreak="0">
    <w:nsid w:val="0E0F0320"/>
    <w:multiLevelType w:val="multilevel"/>
    <w:tmpl w:val="4694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97DEF"/>
    <w:multiLevelType w:val="multilevel"/>
    <w:tmpl w:val="2BA27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650E7"/>
    <w:multiLevelType w:val="multilevel"/>
    <w:tmpl w:val="EF183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848DB"/>
    <w:multiLevelType w:val="multilevel"/>
    <w:tmpl w:val="881286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33261"/>
    <w:multiLevelType w:val="hybridMultilevel"/>
    <w:tmpl w:val="FE78E80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4F11E02"/>
    <w:multiLevelType w:val="hybridMultilevel"/>
    <w:tmpl w:val="DB5015E8"/>
    <w:lvl w:ilvl="0" w:tplc="CBCE1D2E">
      <w:start w:val="1"/>
      <w:numFmt w:val="decimal"/>
      <w:lvlText w:val="%1."/>
      <w:lvlJc w:val="left"/>
      <w:pPr>
        <w:ind w:left="1440" w:hanging="360"/>
      </w:pPr>
    </w:lvl>
    <w:lvl w:ilvl="1" w:tplc="DD0EF79E">
      <w:start w:val="1"/>
      <w:numFmt w:val="decimal"/>
      <w:lvlText w:val="%2."/>
      <w:lvlJc w:val="left"/>
      <w:pPr>
        <w:ind w:left="1440" w:hanging="360"/>
      </w:pPr>
    </w:lvl>
    <w:lvl w:ilvl="2" w:tplc="05F254D6">
      <w:start w:val="1"/>
      <w:numFmt w:val="decimal"/>
      <w:lvlText w:val="%3."/>
      <w:lvlJc w:val="left"/>
      <w:pPr>
        <w:ind w:left="1440" w:hanging="360"/>
      </w:pPr>
    </w:lvl>
    <w:lvl w:ilvl="3" w:tplc="F14A5BF6">
      <w:start w:val="1"/>
      <w:numFmt w:val="decimal"/>
      <w:lvlText w:val="%4."/>
      <w:lvlJc w:val="left"/>
      <w:pPr>
        <w:ind w:left="1440" w:hanging="360"/>
      </w:pPr>
    </w:lvl>
    <w:lvl w:ilvl="4" w:tplc="7F28A5C6">
      <w:start w:val="1"/>
      <w:numFmt w:val="decimal"/>
      <w:lvlText w:val="%5."/>
      <w:lvlJc w:val="left"/>
      <w:pPr>
        <w:ind w:left="1440" w:hanging="360"/>
      </w:pPr>
    </w:lvl>
    <w:lvl w:ilvl="5" w:tplc="51581F1C">
      <w:start w:val="1"/>
      <w:numFmt w:val="decimal"/>
      <w:lvlText w:val="%6."/>
      <w:lvlJc w:val="left"/>
      <w:pPr>
        <w:ind w:left="1440" w:hanging="360"/>
      </w:pPr>
    </w:lvl>
    <w:lvl w:ilvl="6" w:tplc="E592C01E">
      <w:start w:val="1"/>
      <w:numFmt w:val="decimal"/>
      <w:lvlText w:val="%7."/>
      <w:lvlJc w:val="left"/>
      <w:pPr>
        <w:ind w:left="1440" w:hanging="360"/>
      </w:pPr>
    </w:lvl>
    <w:lvl w:ilvl="7" w:tplc="C48A589A">
      <w:start w:val="1"/>
      <w:numFmt w:val="decimal"/>
      <w:lvlText w:val="%8."/>
      <w:lvlJc w:val="left"/>
      <w:pPr>
        <w:ind w:left="1440" w:hanging="360"/>
      </w:pPr>
    </w:lvl>
    <w:lvl w:ilvl="8" w:tplc="7FEAD342">
      <w:start w:val="1"/>
      <w:numFmt w:val="decimal"/>
      <w:lvlText w:val="%9."/>
      <w:lvlJc w:val="left"/>
      <w:pPr>
        <w:ind w:left="1440" w:hanging="360"/>
      </w:pPr>
    </w:lvl>
  </w:abstractNum>
  <w:abstractNum w:abstractNumId="10" w15:restartNumberingAfterBreak="0">
    <w:nsid w:val="156612C8"/>
    <w:multiLevelType w:val="multilevel"/>
    <w:tmpl w:val="92565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D1952"/>
    <w:multiLevelType w:val="multilevel"/>
    <w:tmpl w:val="34DA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9621D"/>
    <w:multiLevelType w:val="multilevel"/>
    <w:tmpl w:val="62A86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13055F"/>
    <w:multiLevelType w:val="multilevel"/>
    <w:tmpl w:val="914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F37E8"/>
    <w:multiLevelType w:val="hybridMultilevel"/>
    <w:tmpl w:val="37A8923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5" w15:restartNumberingAfterBreak="0">
    <w:nsid w:val="1F705303"/>
    <w:multiLevelType w:val="multilevel"/>
    <w:tmpl w:val="C7D008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3DE2727"/>
    <w:multiLevelType w:val="multilevel"/>
    <w:tmpl w:val="9134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0E7148"/>
    <w:multiLevelType w:val="hybridMultilevel"/>
    <w:tmpl w:val="3DE84536"/>
    <w:lvl w:ilvl="0" w:tplc="A7A26DFC">
      <w:start w:val="1"/>
      <w:numFmt w:val="decimal"/>
      <w:lvlText w:val="%1."/>
      <w:lvlJc w:val="left"/>
      <w:pPr>
        <w:ind w:left="1020" w:hanging="360"/>
      </w:pPr>
    </w:lvl>
    <w:lvl w:ilvl="1" w:tplc="B5063E84">
      <w:start w:val="1"/>
      <w:numFmt w:val="decimal"/>
      <w:lvlText w:val="%2."/>
      <w:lvlJc w:val="left"/>
      <w:pPr>
        <w:ind w:left="1020" w:hanging="360"/>
      </w:pPr>
    </w:lvl>
    <w:lvl w:ilvl="2" w:tplc="CAB640D8">
      <w:start w:val="1"/>
      <w:numFmt w:val="decimal"/>
      <w:lvlText w:val="%3."/>
      <w:lvlJc w:val="left"/>
      <w:pPr>
        <w:ind w:left="1020" w:hanging="360"/>
      </w:pPr>
    </w:lvl>
    <w:lvl w:ilvl="3" w:tplc="2A4E4C70">
      <w:start w:val="1"/>
      <w:numFmt w:val="decimal"/>
      <w:lvlText w:val="%4."/>
      <w:lvlJc w:val="left"/>
      <w:pPr>
        <w:ind w:left="1020" w:hanging="360"/>
      </w:pPr>
    </w:lvl>
    <w:lvl w:ilvl="4" w:tplc="EF94C268">
      <w:start w:val="1"/>
      <w:numFmt w:val="decimal"/>
      <w:lvlText w:val="%5."/>
      <w:lvlJc w:val="left"/>
      <w:pPr>
        <w:ind w:left="1020" w:hanging="360"/>
      </w:pPr>
    </w:lvl>
    <w:lvl w:ilvl="5" w:tplc="AF1A2124">
      <w:start w:val="1"/>
      <w:numFmt w:val="decimal"/>
      <w:lvlText w:val="%6."/>
      <w:lvlJc w:val="left"/>
      <w:pPr>
        <w:ind w:left="1020" w:hanging="360"/>
      </w:pPr>
    </w:lvl>
    <w:lvl w:ilvl="6" w:tplc="EB0825F6">
      <w:start w:val="1"/>
      <w:numFmt w:val="decimal"/>
      <w:lvlText w:val="%7."/>
      <w:lvlJc w:val="left"/>
      <w:pPr>
        <w:ind w:left="1020" w:hanging="360"/>
      </w:pPr>
    </w:lvl>
    <w:lvl w:ilvl="7" w:tplc="C34A977A">
      <w:start w:val="1"/>
      <w:numFmt w:val="decimal"/>
      <w:lvlText w:val="%8."/>
      <w:lvlJc w:val="left"/>
      <w:pPr>
        <w:ind w:left="1020" w:hanging="360"/>
      </w:pPr>
    </w:lvl>
    <w:lvl w:ilvl="8" w:tplc="BC1AE486">
      <w:start w:val="1"/>
      <w:numFmt w:val="decimal"/>
      <w:lvlText w:val="%9."/>
      <w:lvlJc w:val="left"/>
      <w:pPr>
        <w:ind w:left="1020" w:hanging="360"/>
      </w:pPr>
    </w:lvl>
  </w:abstractNum>
  <w:abstractNum w:abstractNumId="18" w15:restartNumberingAfterBreak="0">
    <w:nsid w:val="24C97EB6"/>
    <w:multiLevelType w:val="multilevel"/>
    <w:tmpl w:val="E64C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ED43F9"/>
    <w:multiLevelType w:val="multilevel"/>
    <w:tmpl w:val="D83A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E85559"/>
    <w:multiLevelType w:val="multilevel"/>
    <w:tmpl w:val="EFFA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EA05E6"/>
    <w:multiLevelType w:val="hybridMultilevel"/>
    <w:tmpl w:val="D10098A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2" w15:restartNumberingAfterBreak="0">
    <w:nsid w:val="281C0751"/>
    <w:multiLevelType w:val="multilevel"/>
    <w:tmpl w:val="CF5E02C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29FF5CC3"/>
    <w:multiLevelType w:val="multilevel"/>
    <w:tmpl w:val="CD561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8A1A2B"/>
    <w:multiLevelType w:val="hybridMultilevel"/>
    <w:tmpl w:val="22907960"/>
    <w:lvl w:ilvl="0" w:tplc="D5B0812A">
      <w:start w:val="1"/>
      <w:numFmt w:val="decimal"/>
      <w:lvlText w:val="%1."/>
      <w:lvlJc w:val="left"/>
      <w:pPr>
        <w:ind w:left="1020" w:hanging="360"/>
      </w:pPr>
    </w:lvl>
    <w:lvl w:ilvl="1" w:tplc="BBEAB58E">
      <w:start w:val="1"/>
      <w:numFmt w:val="decimal"/>
      <w:lvlText w:val="%2."/>
      <w:lvlJc w:val="left"/>
      <w:pPr>
        <w:ind w:left="1020" w:hanging="360"/>
      </w:pPr>
    </w:lvl>
    <w:lvl w:ilvl="2" w:tplc="9AE4B2FA">
      <w:start w:val="1"/>
      <w:numFmt w:val="decimal"/>
      <w:lvlText w:val="%3."/>
      <w:lvlJc w:val="left"/>
      <w:pPr>
        <w:ind w:left="1020" w:hanging="360"/>
      </w:pPr>
    </w:lvl>
    <w:lvl w:ilvl="3" w:tplc="B73AE36E">
      <w:start w:val="1"/>
      <w:numFmt w:val="decimal"/>
      <w:lvlText w:val="%4."/>
      <w:lvlJc w:val="left"/>
      <w:pPr>
        <w:ind w:left="1020" w:hanging="360"/>
      </w:pPr>
    </w:lvl>
    <w:lvl w:ilvl="4" w:tplc="7E46EAF2">
      <w:start w:val="1"/>
      <w:numFmt w:val="decimal"/>
      <w:lvlText w:val="%5."/>
      <w:lvlJc w:val="left"/>
      <w:pPr>
        <w:ind w:left="1020" w:hanging="360"/>
      </w:pPr>
    </w:lvl>
    <w:lvl w:ilvl="5" w:tplc="D2C449BC">
      <w:start w:val="1"/>
      <w:numFmt w:val="decimal"/>
      <w:lvlText w:val="%6."/>
      <w:lvlJc w:val="left"/>
      <w:pPr>
        <w:ind w:left="1020" w:hanging="360"/>
      </w:pPr>
    </w:lvl>
    <w:lvl w:ilvl="6" w:tplc="057EF856">
      <w:start w:val="1"/>
      <w:numFmt w:val="decimal"/>
      <w:lvlText w:val="%7."/>
      <w:lvlJc w:val="left"/>
      <w:pPr>
        <w:ind w:left="1020" w:hanging="360"/>
      </w:pPr>
    </w:lvl>
    <w:lvl w:ilvl="7" w:tplc="BFBABEDE">
      <w:start w:val="1"/>
      <w:numFmt w:val="decimal"/>
      <w:lvlText w:val="%8."/>
      <w:lvlJc w:val="left"/>
      <w:pPr>
        <w:ind w:left="1020" w:hanging="360"/>
      </w:pPr>
    </w:lvl>
    <w:lvl w:ilvl="8" w:tplc="05CC9D32">
      <w:start w:val="1"/>
      <w:numFmt w:val="decimal"/>
      <w:lvlText w:val="%9."/>
      <w:lvlJc w:val="left"/>
      <w:pPr>
        <w:ind w:left="1020" w:hanging="360"/>
      </w:pPr>
    </w:lvl>
  </w:abstractNum>
  <w:abstractNum w:abstractNumId="25" w15:restartNumberingAfterBreak="0">
    <w:nsid w:val="2CE758F9"/>
    <w:multiLevelType w:val="multilevel"/>
    <w:tmpl w:val="2EA2657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2ED90179"/>
    <w:multiLevelType w:val="hybridMultilevel"/>
    <w:tmpl w:val="A874D368"/>
    <w:lvl w:ilvl="0" w:tplc="AC283044">
      <w:start w:val="1"/>
      <w:numFmt w:val="decimal"/>
      <w:lvlText w:val="(%1)"/>
      <w:lvlJc w:val="left"/>
      <w:pPr>
        <w:ind w:left="1020" w:hanging="360"/>
      </w:pPr>
    </w:lvl>
    <w:lvl w:ilvl="1" w:tplc="FBE87EB2">
      <w:start w:val="1"/>
      <w:numFmt w:val="bullet"/>
      <w:lvlText w:val=""/>
      <w:lvlJc w:val="left"/>
      <w:pPr>
        <w:ind w:left="1380" w:hanging="360"/>
      </w:pPr>
      <w:rPr>
        <w:rFonts w:ascii="Symbol" w:hAnsi="Symbol"/>
      </w:rPr>
    </w:lvl>
    <w:lvl w:ilvl="2" w:tplc="1AE877BC">
      <w:start w:val="1"/>
      <w:numFmt w:val="decimal"/>
      <w:lvlText w:val="(%3)"/>
      <w:lvlJc w:val="left"/>
      <w:pPr>
        <w:ind w:left="1020" w:hanging="360"/>
      </w:pPr>
    </w:lvl>
    <w:lvl w:ilvl="3" w:tplc="EE8E6050">
      <w:start w:val="1"/>
      <w:numFmt w:val="decimal"/>
      <w:lvlText w:val="(%4)"/>
      <w:lvlJc w:val="left"/>
      <w:pPr>
        <w:ind w:left="1020" w:hanging="360"/>
      </w:pPr>
    </w:lvl>
    <w:lvl w:ilvl="4" w:tplc="456802C8">
      <w:start w:val="1"/>
      <w:numFmt w:val="decimal"/>
      <w:lvlText w:val="(%5)"/>
      <w:lvlJc w:val="left"/>
      <w:pPr>
        <w:ind w:left="1020" w:hanging="360"/>
      </w:pPr>
    </w:lvl>
    <w:lvl w:ilvl="5" w:tplc="196CCDF0">
      <w:start w:val="1"/>
      <w:numFmt w:val="decimal"/>
      <w:lvlText w:val="(%6)"/>
      <w:lvlJc w:val="left"/>
      <w:pPr>
        <w:ind w:left="1020" w:hanging="360"/>
      </w:pPr>
    </w:lvl>
    <w:lvl w:ilvl="6" w:tplc="F3906B0E">
      <w:start w:val="1"/>
      <w:numFmt w:val="decimal"/>
      <w:lvlText w:val="(%7)"/>
      <w:lvlJc w:val="left"/>
      <w:pPr>
        <w:ind w:left="1020" w:hanging="360"/>
      </w:pPr>
    </w:lvl>
    <w:lvl w:ilvl="7" w:tplc="94EED312">
      <w:start w:val="1"/>
      <w:numFmt w:val="decimal"/>
      <w:lvlText w:val="(%8)"/>
      <w:lvlJc w:val="left"/>
      <w:pPr>
        <w:ind w:left="1020" w:hanging="360"/>
      </w:pPr>
    </w:lvl>
    <w:lvl w:ilvl="8" w:tplc="02E2E4DA">
      <w:start w:val="1"/>
      <w:numFmt w:val="decimal"/>
      <w:lvlText w:val="(%9)"/>
      <w:lvlJc w:val="left"/>
      <w:pPr>
        <w:ind w:left="1020" w:hanging="360"/>
      </w:pPr>
    </w:lvl>
  </w:abstractNum>
  <w:abstractNum w:abstractNumId="27" w15:restartNumberingAfterBreak="0">
    <w:nsid w:val="2F312C23"/>
    <w:multiLevelType w:val="hybridMultilevel"/>
    <w:tmpl w:val="F66E758A"/>
    <w:lvl w:ilvl="0" w:tplc="C248D5B4">
      <w:start w:val="1"/>
      <w:numFmt w:val="decimal"/>
      <w:lvlText w:val="%1."/>
      <w:lvlJc w:val="left"/>
      <w:pPr>
        <w:ind w:left="720" w:hanging="360"/>
      </w:pPr>
    </w:lvl>
    <w:lvl w:ilvl="1" w:tplc="FFD65AB0">
      <w:start w:val="1"/>
      <w:numFmt w:val="decimal"/>
      <w:lvlText w:val="%2."/>
      <w:lvlJc w:val="left"/>
      <w:pPr>
        <w:ind w:left="720" w:hanging="360"/>
      </w:pPr>
    </w:lvl>
    <w:lvl w:ilvl="2" w:tplc="6B786E10">
      <w:start w:val="1"/>
      <w:numFmt w:val="decimal"/>
      <w:lvlText w:val="%3."/>
      <w:lvlJc w:val="left"/>
      <w:pPr>
        <w:ind w:left="720" w:hanging="360"/>
      </w:pPr>
    </w:lvl>
    <w:lvl w:ilvl="3" w:tplc="FB4A0208">
      <w:start w:val="1"/>
      <w:numFmt w:val="decimal"/>
      <w:lvlText w:val="%4."/>
      <w:lvlJc w:val="left"/>
      <w:pPr>
        <w:ind w:left="720" w:hanging="360"/>
      </w:pPr>
    </w:lvl>
    <w:lvl w:ilvl="4" w:tplc="3F96DDD6">
      <w:start w:val="1"/>
      <w:numFmt w:val="decimal"/>
      <w:lvlText w:val="%5."/>
      <w:lvlJc w:val="left"/>
      <w:pPr>
        <w:ind w:left="720" w:hanging="360"/>
      </w:pPr>
    </w:lvl>
    <w:lvl w:ilvl="5" w:tplc="173CBEEC">
      <w:start w:val="1"/>
      <w:numFmt w:val="decimal"/>
      <w:lvlText w:val="%6."/>
      <w:lvlJc w:val="left"/>
      <w:pPr>
        <w:ind w:left="720" w:hanging="360"/>
      </w:pPr>
    </w:lvl>
    <w:lvl w:ilvl="6" w:tplc="0EC03B3E">
      <w:start w:val="1"/>
      <w:numFmt w:val="decimal"/>
      <w:lvlText w:val="%7."/>
      <w:lvlJc w:val="left"/>
      <w:pPr>
        <w:ind w:left="720" w:hanging="360"/>
      </w:pPr>
    </w:lvl>
    <w:lvl w:ilvl="7" w:tplc="3F2A8ABE">
      <w:start w:val="1"/>
      <w:numFmt w:val="decimal"/>
      <w:lvlText w:val="%8."/>
      <w:lvlJc w:val="left"/>
      <w:pPr>
        <w:ind w:left="720" w:hanging="360"/>
      </w:pPr>
    </w:lvl>
    <w:lvl w:ilvl="8" w:tplc="1F126894">
      <w:start w:val="1"/>
      <w:numFmt w:val="decimal"/>
      <w:lvlText w:val="%9."/>
      <w:lvlJc w:val="left"/>
      <w:pPr>
        <w:ind w:left="720" w:hanging="360"/>
      </w:pPr>
    </w:lvl>
  </w:abstractNum>
  <w:abstractNum w:abstractNumId="28" w15:restartNumberingAfterBreak="0">
    <w:nsid w:val="2FBD15DD"/>
    <w:multiLevelType w:val="multilevel"/>
    <w:tmpl w:val="F106F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C977D9"/>
    <w:multiLevelType w:val="multilevel"/>
    <w:tmpl w:val="1536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9129B"/>
    <w:multiLevelType w:val="hybridMultilevel"/>
    <w:tmpl w:val="CB54E722"/>
    <w:lvl w:ilvl="0" w:tplc="B02E5822">
      <w:start w:val="1"/>
      <w:numFmt w:val="decimal"/>
      <w:lvlText w:val="%1."/>
      <w:lvlJc w:val="left"/>
      <w:pPr>
        <w:ind w:left="1020" w:hanging="360"/>
      </w:pPr>
    </w:lvl>
    <w:lvl w:ilvl="1" w:tplc="66E6F1EA">
      <w:start w:val="1"/>
      <w:numFmt w:val="decimal"/>
      <w:lvlText w:val="%2."/>
      <w:lvlJc w:val="left"/>
      <w:pPr>
        <w:ind w:left="1020" w:hanging="360"/>
      </w:pPr>
    </w:lvl>
    <w:lvl w:ilvl="2" w:tplc="1DA81F9A">
      <w:start w:val="1"/>
      <w:numFmt w:val="decimal"/>
      <w:lvlText w:val="%3."/>
      <w:lvlJc w:val="left"/>
      <w:pPr>
        <w:ind w:left="1020" w:hanging="360"/>
      </w:pPr>
    </w:lvl>
    <w:lvl w:ilvl="3" w:tplc="A4D6131E">
      <w:start w:val="1"/>
      <w:numFmt w:val="decimal"/>
      <w:lvlText w:val="%4."/>
      <w:lvlJc w:val="left"/>
      <w:pPr>
        <w:ind w:left="1020" w:hanging="360"/>
      </w:pPr>
    </w:lvl>
    <w:lvl w:ilvl="4" w:tplc="DC5651F4">
      <w:start w:val="1"/>
      <w:numFmt w:val="decimal"/>
      <w:lvlText w:val="%5."/>
      <w:lvlJc w:val="left"/>
      <w:pPr>
        <w:ind w:left="1020" w:hanging="360"/>
      </w:pPr>
    </w:lvl>
    <w:lvl w:ilvl="5" w:tplc="8F427BE0">
      <w:start w:val="1"/>
      <w:numFmt w:val="decimal"/>
      <w:lvlText w:val="%6."/>
      <w:lvlJc w:val="left"/>
      <w:pPr>
        <w:ind w:left="1020" w:hanging="360"/>
      </w:pPr>
    </w:lvl>
    <w:lvl w:ilvl="6" w:tplc="DB10970A">
      <w:start w:val="1"/>
      <w:numFmt w:val="decimal"/>
      <w:lvlText w:val="%7."/>
      <w:lvlJc w:val="left"/>
      <w:pPr>
        <w:ind w:left="1020" w:hanging="360"/>
      </w:pPr>
    </w:lvl>
    <w:lvl w:ilvl="7" w:tplc="EFEA92AA">
      <w:start w:val="1"/>
      <w:numFmt w:val="decimal"/>
      <w:lvlText w:val="%8."/>
      <w:lvlJc w:val="left"/>
      <w:pPr>
        <w:ind w:left="1020" w:hanging="360"/>
      </w:pPr>
    </w:lvl>
    <w:lvl w:ilvl="8" w:tplc="0E3EBD7A">
      <w:start w:val="1"/>
      <w:numFmt w:val="decimal"/>
      <w:lvlText w:val="%9."/>
      <w:lvlJc w:val="left"/>
      <w:pPr>
        <w:ind w:left="1020" w:hanging="360"/>
      </w:pPr>
    </w:lvl>
  </w:abstractNum>
  <w:abstractNum w:abstractNumId="31" w15:restartNumberingAfterBreak="0">
    <w:nsid w:val="326C1C72"/>
    <w:multiLevelType w:val="multilevel"/>
    <w:tmpl w:val="FD16D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842A21"/>
    <w:multiLevelType w:val="multilevel"/>
    <w:tmpl w:val="C1847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F9247A"/>
    <w:multiLevelType w:val="multilevel"/>
    <w:tmpl w:val="1DD4C6F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34A553B0"/>
    <w:multiLevelType w:val="multilevel"/>
    <w:tmpl w:val="B998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C17FD3"/>
    <w:multiLevelType w:val="hybridMultilevel"/>
    <w:tmpl w:val="0B004A74"/>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6" w15:restartNumberingAfterBreak="0">
    <w:nsid w:val="36D83E45"/>
    <w:multiLevelType w:val="hybridMultilevel"/>
    <w:tmpl w:val="AE4076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782253F"/>
    <w:multiLevelType w:val="hybridMultilevel"/>
    <w:tmpl w:val="487C276C"/>
    <w:lvl w:ilvl="0" w:tplc="C7B88F3E">
      <w:start w:val="1"/>
      <w:numFmt w:val="decimal"/>
      <w:lvlText w:val="%1."/>
      <w:lvlJc w:val="left"/>
      <w:pPr>
        <w:ind w:left="1020" w:hanging="360"/>
      </w:pPr>
    </w:lvl>
    <w:lvl w:ilvl="1" w:tplc="D428A4A8">
      <w:start w:val="1"/>
      <w:numFmt w:val="decimal"/>
      <w:lvlText w:val="%2."/>
      <w:lvlJc w:val="left"/>
      <w:pPr>
        <w:ind w:left="1020" w:hanging="360"/>
      </w:pPr>
    </w:lvl>
    <w:lvl w:ilvl="2" w:tplc="6CDCB6E8">
      <w:start w:val="1"/>
      <w:numFmt w:val="decimal"/>
      <w:lvlText w:val="%3."/>
      <w:lvlJc w:val="left"/>
      <w:pPr>
        <w:ind w:left="1020" w:hanging="360"/>
      </w:pPr>
    </w:lvl>
    <w:lvl w:ilvl="3" w:tplc="80B4F252">
      <w:start w:val="1"/>
      <w:numFmt w:val="decimal"/>
      <w:lvlText w:val="%4."/>
      <w:lvlJc w:val="left"/>
      <w:pPr>
        <w:ind w:left="1020" w:hanging="360"/>
      </w:pPr>
    </w:lvl>
    <w:lvl w:ilvl="4" w:tplc="C1A69AF2">
      <w:start w:val="1"/>
      <w:numFmt w:val="decimal"/>
      <w:lvlText w:val="%5."/>
      <w:lvlJc w:val="left"/>
      <w:pPr>
        <w:ind w:left="1020" w:hanging="360"/>
      </w:pPr>
    </w:lvl>
    <w:lvl w:ilvl="5" w:tplc="C66CC394">
      <w:start w:val="1"/>
      <w:numFmt w:val="decimal"/>
      <w:lvlText w:val="%6."/>
      <w:lvlJc w:val="left"/>
      <w:pPr>
        <w:ind w:left="1020" w:hanging="360"/>
      </w:pPr>
    </w:lvl>
    <w:lvl w:ilvl="6" w:tplc="87344722">
      <w:start w:val="1"/>
      <w:numFmt w:val="decimal"/>
      <w:lvlText w:val="%7."/>
      <w:lvlJc w:val="left"/>
      <w:pPr>
        <w:ind w:left="1020" w:hanging="360"/>
      </w:pPr>
    </w:lvl>
    <w:lvl w:ilvl="7" w:tplc="3C866684">
      <w:start w:val="1"/>
      <w:numFmt w:val="decimal"/>
      <w:lvlText w:val="%8."/>
      <w:lvlJc w:val="left"/>
      <w:pPr>
        <w:ind w:left="1020" w:hanging="360"/>
      </w:pPr>
    </w:lvl>
    <w:lvl w:ilvl="8" w:tplc="2EAAB868">
      <w:start w:val="1"/>
      <w:numFmt w:val="decimal"/>
      <w:lvlText w:val="%9."/>
      <w:lvlJc w:val="left"/>
      <w:pPr>
        <w:ind w:left="1020" w:hanging="360"/>
      </w:pPr>
    </w:lvl>
  </w:abstractNum>
  <w:abstractNum w:abstractNumId="38" w15:restartNumberingAfterBreak="0">
    <w:nsid w:val="3B671C20"/>
    <w:multiLevelType w:val="hybridMultilevel"/>
    <w:tmpl w:val="6B9A4F90"/>
    <w:lvl w:ilvl="0" w:tplc="B4C21CA6">
      <w:start w:val="1"/>
      <w:numFmt w:val="decimal"/>
      <w:lvlText w:val="%1."/>
      <w:lvlJc w:val="left"/>
      <w:pPr>
        <w:ind w:left="1020" w:hanging="360"/>
      </w:pPr>
    </w:lvl>
    <w:lvl w:ilvl="1" w:tplc="9056D91C">
      <w:start w:val="1"/>
      <w:numFmt w:val="decimal"/>
      <w:lvlText w:val="%2."/>
      <w:lvlJc w:val="left"/>
      <w:pPr>
        <w:ind w:left="1020" w:hanging="360"/>
      </w:pPr>
    </w:lvl>
    <w:lvl w:ilvl="2" w:tplc="83E09312">
      <w:start w:val="1"/>
      <w:numFmt w:val="decimal"/>
      <w:lvlText w:val="%3."/>
      <w:lvlJc w:val="left"/>
      <w:pPr>
        <w:ind w:left="1020" w:hanging="360"/>
      </w:pPr>
    </w:lvl>
    <w:lvl w:ilvl="3" w:tplc="9B349DAA">
      <w:start w:val="1"/>
      <w:numFmt w:val="decimal"/>
      <w:lvlText w:val="%4."/>
      <w:lvlJc w:val="left"/>
      <w:pPr>
        <w:ind w:left="1020" w:hanging="360"/>
      </w:pPr>
    </w:lvl>
    <w:lvl w:ilvl="4" w:tplc="12247294">
      <w:start w:val="1"/>
      <w:numFmt w:val="decimal"/>
      <w:lvlText w:val="%5."/>
      <w:lvlJc w:val="left"/>
      <w:pPr>
        <w:ind w:left="1020" w:hanging="360"/>
      </w:pPr>
    </w:lvl>
    <w:lvl w:ilvl="5" w:tplc="2020BACA">
      <w:start w:val="1"/>
      <w:numFmt w:val="decimal"/>
      <w:lvlText w:val="%6."/>
      <w:lvlJc w:val="left"/>
      <w:pPr>
        <w:ind w:left="1020" w:hanging="360"/>
      </w:pPr>
    </w:lvl>
    <w:lvl w:ilvl="6" w:tplc="8D8A8F7A">
      <w:start w:val="1"/>
      <w:numFmt w:val="decimal"/>
      <w:lvlText w:val="%7."/>
      <w:lvlJc w:val="left"/>
      <w:pPr>
        <w:ind w:left="1020" w:hanging="360"/>
      </w:pPr>
    </w:lvl>
    <w:lvl w:ilvl="7" w:tplc="A1A6D0A6">
      <w:start w:val="1"/>
      <w:numFmt w:val="decimal"/>
      <w:lvlText w:val="%8."/>
      <w:lvlJc w:val="left"/>
      <w:pPr>
        <w:ind w:left="1020" w:hanging="360"/>
      </w:pPr>
    </w:lvl>
    <w:lvl w:ilvl="8" w:tplc="2FCE5D3A">
      <w:start w:val="1"/>
      <w:numFmt w:val="decimal"/>
      <w:lvlText w:val="%9."/>
      <w:lvlJc w:val="left"/>
      <w:pPr>
        <w:ind w:left="1020" w:hanging="360"/>
      </w:pPr>
    </w:lvl>
  </w:abstractNum>
  <w:abstractNum w:abstractNumId="39" w15:restartNumberingAfterBreak="0">
    <w:nsid w:val="3C357DAD"/>
    <w:multiLevelType w:val="hybridMultilevel"/>
    <w:tmpl w:val="BC8E1552"/>
    <w:lvl w:ilvl="0" w:tplc="240A000F">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start w:val="1"/>
      <w:numFmt w:val="lowerRoman"/>
      <w:lvlText w:val="%3."/>
      <w:lvlJc w:val="right"/>
      <w:pPr>
        <w:ind w:left="1800" w:hanging="180"/>
      </w:pPr>
    </w:lvl>
    <w:lvl w:ilvl="3" w:tplc="240A000F">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0" w15:restartNumberingAfterBreak="0">
    <w:nsid w:val="3E3538E3"/>
    <w:multiLevelType w:val="multilevel"/>
    <w:tmpl w:val="27D2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EE00FD"/>
    <w:multiLevelType w:val="hybridMultilevel"/>
    <w:tmpl w:val="C3263352"/>
    <w:lvl w:ilvl="0" w:tplc="240A0003">
      <w:start w:val="1"/>
      <w:numFmt w:val="bullet"/>
      <w:lvlText w:val="o"/>
      <w:lvlJc w:val="left"/>
      <w:pPr>
        <w:ind w:left="2160" w:hanging="360"/>
      </w:pPr>
      <w:rPr>
        <w:rFonts w:ascii="Courier New" w:hAnsi="Courier New" w:cs="Courier New"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42" w15:restartNumberingAfterBreak="0">
    <w:nsid w:val="40344D3B"/>
    <w:multiLevelType w:val="hybridMultilevel"/>
    <w:tmpl w:val="535A2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9107FA"/>
    <w:multiLevelType w:val="hybridMultilevel"/>
    <w:tmpl w:val="64602264"/>
    <w:lvl w:ilvl="0" w:tplc="984E5EEE">
      <w:start w:val="1"/>
      <w:numFmt w:val="decimal"/>
      <w:lvlText w:val="%1."/>
      <w:lvlJc w:val="left"/>
      <w:pPr>
        <w:ind w:left="1020" w:hanging="360"/>
      </w:pPr>
    </w:lvl>
    <w:lvl w:ilvl="1" w:tplc="4B8A640A">
      <w:start w:val="1"/>
      <w:numFmt w:val="decimal"/>
      <w:lvlText w:val="%2."/>
      <w:lvlJc w:val="left"/>
      <w:pPr>
        <w:ind w:left="1020" w:hanging="360"/>
      </w:pPr>
    </w:lvl>
    <w:lvl w:ilvl="2" w:tplc="70B668D6">
      <w:start w:val="1"/>
      <w:numFmt w:val="decimal"/>
      <w:lvlText w:val="%3."/>
      <w:lvlJc w:val="left"/>
      <w:pPr>
        <w:ind w:left="1020" w:hanging="360"/>
      </w:pPr>
    </w:lvl>
    <w:lvl w:ilvl="3" w:tplc="4216BE10">
      <w:start w:val="1"/>
      <w:numFmt w:val="decimal"/>
      <w:lvlText w:val="%4."/>
      <w:lvlJc w:val="left"/>
      <w:pPr>
        <w:ind w:left="1020" w:hanging="360"/>
      </w:pPr>
    </w:lvl>
    <w:lvl w:ilvl="4" w:tplc="DBACE294">
      <w:start w:val="1"/>
      <w:numFmt w:val="decimal"/>
      <w:lvlText w:val="%5."/>
      <w:lvlJc w:val="left"/>
      <w:pPr>
        <w:ind w:left="1020" w:hanging="360"/>
      </w:pPr>
    </w:lvl>
    <w:lvl w:ilvl="5" w:tplc="FA542358">
      <w:start w:val="1"/>
      <w:numFmt w:val="decimal"/>
      <w:lvlText w:val="%6."/>
      <w:lvlJc w:val="left"/>
      <w:pPr>
        <w:ind w:left="1020" w:hanging="360"/>
      </w:pPr>
    </w:lvl>
    <w:lvl w:ilvl="6" w:tplc="5A223E36">
      <w:start w:val="1"/>
      <w:numFmt w:val="decimal"/>
      <w:lvlText w:val="%7."/>
      <w:lvlJc w:val="left"/>
      <w:pPr>
        <w:ind w:left="1020" w:hanging="360"/>
      </w:pPr>
    </w:lvl>
    <w:lvl w:ilvl="7" w:tplc="147AFEE0">
      <w:start w:val="1"/>
      <w:numFmt w:val="decimal"/>
      <w:lvlText w:val="%8."/>
      <w:lvlJc w:val="left"/>
      <w:pPr>
        <w:ind w:left="1020" w:hanging="360"/>
      </w:pPr>
    </w:lvl>
    <w:lvl w:ilvl="8" w:tplc="6BA897DA">
      <w:start w:val="1"/>
      <w:numFmt w:val="decimal"/>
      <w:lvlText w:val="%9."/>
      <w:lvlJc w:val="left"/>
      <w:pPr>
        <w:ind w:left="1020" w:hanging="360"/>
      </w:pPr>
    </w:lvl>
  </w:abstractNum>
  <w:abstractNum w:abstractNumId="44" w15:restartNumberingAfterBreak="0">
    <w:nsid w:val="456462D2"/>
    <w:multiLevelType w:val="hybridMultilevel"/>
    <w:tmpl w:val="3B3280B6"/>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5" w15:restartNumberingAfterBreak="0">
    <w:nsid w:val="45B454DE"/>
    <w:multiLevelType w:val="multilevel"/>
    <w:tmpl w:val="1CF2B9D0"/>
    <w:lvl w:ilvl="0">
      <w:start w:val="1"/>
      <w:numFmt w:val="bullet"/>
      <w:lvlText w:val=""/>
      <w:lvlJc w:val="left"/>
      <w:pPr>
        <w:tabs>
          <w:tab w:val="num" w:pos="5040"/>
        </w:tabs>
        <w:ind w:left="5040" w:hanging="360"/>
      </w:pPr>
      <w:rPr>
        <w:rFonts w:ascii="Wingdings" w:hAnsi="Wingdings" w:hint="default"/>
        <w:sz w:val="20"/>
      </w:rPr>
    </w:lvl>
    <w:lvl w:ilvl="1" w:tentative="1">
      <w:start w:val="1"/>
      <w:numFmt w:val="bullet"/>
      <w:lvlText w:val="o"/>
      <w:lvlJc w:val="left"/>
      <w:pPr>
        <w:tabs>
          <w:tab w:val="num" w:pos="5760"/>
        </w:tabs>
        <w:ind w:left="5760" w:hanging="360"/>
      </w:pPr>
      <w:rPr>
        <w:rFonts w:ascii="Courier New" w:hAnsi="Courier New" w:hint="default"/>
        <w:sz w:val="20"/>
      </w:rPr>
    </w:lvl>
    <w:lvl w:ilvl="2" w:tentative="1">
      <w:start w:val="1"/>
      <w:numFmt w:val="bullet"/>
      <w:lvlText w:val=""/>
      <w:lvlJc w:val="left"/>
      <w:pPr>
        <w:tabs>
          <w:tab w:val="num" w:pos="6480"/>
        </w:tabs>
        <w:ind w:left="6480" w:hanging="360"/>
      </w:pPr>
      <w:rPr>
        <w:rFonts w:ascii="Wingdings" w:hAnsi="Wingdings" w:hint="default"/>
        <w:sz w:val="20"/>
      </w:rPr>
    </w:lvl>
    <w:lvl w:ilvl="3" w:tentative="1">
      <w:start w:val="1"/>
      <w:numFmt w:val="bullet"/>
      <w:lvlText w:val=""/>
      <w:lvlJc w:val="left"/>
      <w:pPr>
        <w:tabs>
          <w:tab w:val="num" w:pos="7200"/>
        </w:tabs>
        <w:ind w:left="7200" w:hanging="360"/>
      </w:pPr>
      <w:rPr>
        <w:rFonts w:ascii="Wingdings" w:hAnsi="Wingdings" w:hint="default"/>
        <w:sz w:val="20"/>
      </w:rPr>
    </w:lvl>
    <w:lvl w:ilvl="4" w:tentative="1">
      <w:start w:val="1"/>
      <w:numFmt w:val="bullet"/>
      <w:lvlText w:val=""/>
      <w:lvlJc w:val="left"/>
      <w:pPr>
        <w:tabs>
          <w:tab w:val="num" w:pos="7920"/>
        </w:tabs>
        <w:ind w:left="7920" w:hanging="360"/>
      </w:pPr>
      <w:rPr>
        <w:rFonts w:ascii="Wingdings" w:hAnsi="Wingdings" w:hint="default"/>
        <w:sz w:val="20"/>
      </w:rPr>
    </w:lvl>
    <w:lvl w:ilvl="5" w:tentative="1">
      <w:start w:val="1"/>
      <w:numFmt w:val="bullet"/>
      <w:lvlText w:val=""/>
      <w:lvlJc w:val="left"/>
      <w:pPr>
        <w:tabs>
          <w:tab w:val="num" w:pos="8640"/>
        </w:tabs>
        <w:ind w:left="8640" w:hanging="360"/>
      </w:pPr>
      <w:rPr>
        <w:rFonts w:ascii="Wingdings" w:hAnsi="Wingdings" w:hint="default"/>
        <w:sz w:val="20"/>
      </w:rPr>
    </w:lvl>
    <w:lvl w:ilvl="6" w:tentative="1">
      <w:start w:val="1"/>
      <w:numFmt w:val="bullet"/>
      <w:lvlText w:val=""/>
      <w:lvlJc w:val="left"/>
      <w:pPr>
        <w:tabs>
          <w:tab w:val="num" w:pos="9360"/>
        </w:tabs>
        <w:ind w:left="9360" w:hanging="360"/>
      </w:pPr>
      <w:rPr>
        <w:rFonts w:ascii="Wingdings" w:hAnsi="Wingdings" w:hint="default"/>
        <w:sz w:val="20"/>
      </w:rPr>
    </w:lvl>
    <w:lvl w:ilvl="7" w:tentative="1">
      <w:start w:val="1"/>
      <w:numFmt w:val="bullet"/>
      <w:lvlText w:val=""/>
      <w:lvlJc w:val="left"/>
      <w:pPr>
        <w:tabs>
          <w:tab w:val="num" w:pos="10080"/>
        </w:tabs>
        <w:ind w:left="10080" w:hanging="360"/>
      </w:pPr>
      <w:rPr>
        <w:rFonts w:ascii="Wingdings" w:hAnsi="Wingdings" w:hint="default"/>
        <w:sz w:val="20"/>
      </w:rPr>
    </w:lvl>
    <w:lvl w:ilvl="8" w:tentative="1">
      <w:start w:val="1"/>
      <w:numFmt w:val="bullet"/>
      <w:lvlText w:val=""/>
      <w:lvlJc w:val="left"/>
      <w:pPr>
        <w:tabs>
          <w:tab w:val="num" w:pos="10800"/>
        </w:tabs>
        <w:ind w:left="10800" w:hanging="360"/>
      </w:pPr>
      <w:rPr>
        <w:rFonts w:ascii="Wingdings" w:hAnsi="Wingdings" w:hint="default"/>
        <w:sz w:val="20"/>
      </w:rPr>
    </w:lvl>
  </w:abstractNum>
  <w:abstractNum w:abstractNumId="46" w15:restartNumberingAfterBreak="0">
    <w:nsid w:val="45DE248A"/>
    <w:multiLevelType w:val="multilevel"/>
    <w:tmpl w:val="028C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166AF7"/>
    <w:multiLevelType w:val="multilevel"/>
    <w:tmpl w:val="9C9C74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9894F30"/>
    <w:multiLevelType w:val="multilevel"/>
    <w:tmpl w:val="76F284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4B303760"/>
    <w:multiLevelType w:val="hybridMultilevel"/>
    <w:tmpl w:val="53DCB410"/>
    <w:lvl w:ilvl="0" w:tplc="240A000B">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50" w15:restartNumberingAfterBreak="0">
    <w:nsid w:val="4BC221D0"/>
    <w:multiLevelType w:val="multilevel"/>
    <w:tmpl w:val="B7A4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D76063"/>
    <w:multiLevelType w:val="multilevel"/>
    <w:tmpl w:val="F7E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4A7FD5"/>
    <w:multiLevelType w:val="multilevel"/>
    <w:tmpl w:val="B054340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53" w15:restartNumberingAfterBreak="0">
    <w:nsid w:val="4F6644B9"/>
    <w:multiLevelType w:val="hybridMultilevel"/>
    <w:tmpl w:val="7A1885A8"/>
    <w:lvl w:ilvl="0" w:tplc="09F66C74">
      <w:start w:val="1"/>
      <w:numFmt w:val="bullet"/>
      <w:lvlText w:val=""/>
      <w:lvlJc w:val="left"/>
      <w:pPr>
        <w:ind w:left="1080" w:hanging="360"/>
      </w:pPr>
      <w:rPr>
        <w:rFonts w:ascii="Symbol" w:hAnsi="Symbol"/>
      </w:rPr>
    </w:lvl>
    <w:lvl w:ilvl="1" w:tplc="213EA6A4">
      <w:start w:val="1"/>
      <w:numFmt w:val="bullet"/>
      <w:lvlText w:val=""/>
      <w:lvlJc w:val="left"/>
      <w:pPr>
        <w:ind w:left="1080" w:hanging="360"/>
      </w:pPr>
      <w:rPr>
        <w:rFonts w:ascii="Symbol" w:hAnsi="Symbol"/>
      </w:rPr>
    </w:lvl>
    <w:lvl w:ilvl="2" w:tplc="49F47298">
      <w:start w:val="1"/>
      <w:numFmt w:val="bullet"/>
      <w:lvlText w:val=""/>
      <w:lvlJc w:val="left"/>
      <w:pPr>
        <w:ind w:left="1080" w:hanging="360"/>
      </w:pPr>
      <w:rPr>
        <w:rFonts w:ascii="Symbol" w:hAnsi="Symbol"/>
      </w:rPr>
    </w:lvl>
    <w:lvl w:ilvl="3" w:tplc="BA783FCA">
      <w:start w:val="1"/>
      <w:numFmt w:val="bullet"/>
      <w:lvlText w:val=""/>
      <w:lvlJc w:val="left"/>
      <w:pPr>
        <w:ind w:left="1080" w:hanging="360"/>
      </w:pPr>
      <w:rPr>
        <w:rFonts w:ascii="Symbol" w:hAnsi="Symbol"/>
      </w:rPr>
    </w:lvl>
    <w:lvl w:ilvl="4" w:tplc="A5AE9E2A">
      <w:start w:val="1"/>
      <w:numFmt w:val="bullet"/>
      <w:lvlText w:val=""/>
      <w:lvlJc w:val="left"/>
      <w:pPr>
        <w:ind w:left="1080" w:hanging="360"/>
      </w:pPr>
      <w:rPr>
        <w:rFonts w:ascii="Symbol" w:hAnsi="Symbol"/>
      </w:rPr>
    </w:lvl>
    <w:lvl w:ilvl="5" w:tplc="33CA37FC">
      <w:start w:val="1"/>
      <w:numFmt w:val="bullet"/>
      <w:lvlText w:val=""/>
      <w:lvlJc w:val="left"/>
      <w:pPr>
        <w:ind w:left="1080" w:hanging="360"/>
      </w:pPr>
      <w:rPr>
        <w:rFonts w:ascii="Symbol" w:hAnsi="Symbol"/>
      </w:rPr>
    </w:lvl>
    <w:lvl w:ilvl="6" w:tplc="113222D6">
      <w:start w:val="1"/>
      <w:numFmt w:val="bullet"/>
      <w:lvlText w:val=""/>
      <w:lvlJc w:val="left"/>
      <w:pPr>
        <w:ind w:left="1080" w:hanging="360"/>
      </w:pPr>
      <w:rPr>
        <w:rFonts w:ascii="Symbol" w:hAnsi="Symbol"/>
      </w:rPr>
    </w:lvl>
    <w:lvl w:ilvl="7" w:tplc="C658DB50">
      <w:start w:val="1"/>
      <w:numFmt w:val="bullet"/>
      <w:lvlText w:val=""/>
      <w:lvlJc w:val="left"/>
      <w:pPr>
        <w:ind w:left="1080" w:hanging="360"/>
      </w:pPr>
      <w:rPr>
        <w:rFonts w:ascii="Symbol" w:hAnsi="Symbol"/>
      </w:rPr>
    </w:lvl>
    <w:lvl w:ilvl="8" w:tplc="3C8C558E">
      <w:start w:val="1"/>
      <w:numFmt w:val="bullet"/>
      <w:lvlText w:val=""/>
      <w:lvlJc w:val="left"/>
      <w:pPr>
        <w:ind w:left="1080" w:hanging="360"/>
      </w:pPr>
      <w:rPr>
        <w:rFonts w:ascii="Symbol" w:hAnsi="Symbol"/>
      </w:rPr>
    </w:lvl>
  </w:abstractNum>
  <w:abstractNum w:abstractNumId="54" w15:restartNumberingAfterBreak="0">
    <w:nsid w:val="502906CC"/>
    <w:multiLevelType w:val="multilevel"/>
    <w:tmpl w:val="D25A4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1A1912"/>
    <w:multiLevelType w:val="multilevel"/>
    <w:tmpl w:val="1A546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F56A55"/>
    <w:multiLevelType w:val="multilevel"/>
    <w:tmpl w:val="33DE3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C0258D"/>
    <w:multiLevelType w:val="multilevel"/>
    <w:tmpl w:val="71F2F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F7715E"/>
    <w:multiLevelType w:val="hybridMultilevel"/>
    <w:tmpl w:val="C936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A770E4"/>
    <w:multiLevelType w:val="multilevel"/>
    <w:tmpl w:val="505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AA4E69"/>
    <w:multiLevelType w:val="hybridMultilevel"/>
    <w:tmpl w:val="8A183B08"/>
    <w:lvl w:ilvl="0" w:tplc="25F44B4C">
      <w:start w:val="1"/>
      <w:numFmt w:val="decimal"/>
      <w:lvlText w:val="%1."/>
      <w:lvlJc w:val="left"/>
      <w:pPr>
        <w:ind w:left="1020" w:hanging="360"/>
      </w:pPr>
    </w:lvl>
    <w:lvl w:ilvl="1" w:tplc="0BEE12EA">
      <w:start w:val="1"/>
      <w:numFmt w:val="decimal"/>
      <w:lvlText w:val="%2."/>
      <w:lvlJc w:val="left"/>
      <w:pPr>
        <w:ind w:left="1020" w:hanging="360"/>
      </w:pPr>
    </w:lvl>
    <w:lvl w:ilvl="2" w:tplc="EA9AA7E2">
      <w:start w:val="1"/>
      <w:numFmt w:val="decimal"/>
      <w:lvlText w:val="%3."/>
      <w:lvlJc w:val="left"/>
      <w:pPr>
        <w:ind w:left="1020" w:hanging="360"/>
      </w:pPr>
    </w:lvl>
    <w:lvl w:ilvl="3" w:tplc="0244662C">
      <w:start w:val="1"/>
      <w:numFmt w:val="decimal"/>
      <w:lvlText w:val="%4."/>
      <w:lvlJc w:val="left"/>
      <w:pPr>
        <w:ind w:left="1020" w:hanging="360"/>
      </w:pPr>
    </w:lvl>
    <w:lvl w:ilvl="4" w:tplc="31222BBC">
      <w:start w:val="1"/>
      <w:numFmt w:val="decimal"/>
      <w:lvlText w:val="%5."/>
      <w:lvlJc w:val="left"/>
      <w:pPr>
        <w:ind w:left="1020" w:hanging="360"/>
      </w:pPr>
    </w:lvl>
    <w:lvl w:ilvl="5" w:tplc="431AB39A">
      <w:start w:val="1"/>
      <w:numFmt w:val="decimal"/>
      <w:lvlText w:val="%6."/>
      <w:lvlJc w:val="left"/>
      <w:pPr>
        <w:ind w:left="1020" w:hanging="360"/>
      </w:pPr>
    </w:lvl>
    <w:lvl w:ilvl="6" w:tplc="A4C240A0">
      <w:start w:val="1"/>
      <w:numFmt w:val="decimal"/>
      <w:lvlText w:val="%7."/>
      <w:lvlJc w:val="left"/>
      <w:pPr>
        <w:ind w:left="1020" w:hanging="360"/>
      </w:pPr>
    </w:lvl>
    <w:lvl w:ilvl="7" w:tplc="C74C3F78">
      <w:start w:val="1"/>
      <w:numFmt w:val="decimal"/>
      <w:lvlText w:val="%8."/>
      <w:lvlJc w:val="left"/>
      <w:pPr>
        <w:ind w:left="1020" w:hanging="360"/>
      </w:pPr>
    </w:lvl>
    <w:lvl w:ilvl="8" w:tplc="69569A1C">
      <w:start w:val="1"/>
      <w:numFmt w:val="decimal"/>
      <w:lvlText w:val="%9."/>
      <w:lvlJc w:val="left"/>
      <w:pPr>
        <w:ind w:left="1020" w:hanging="360"/>
      </w:pPr>
    </w:lvl>
  </w:abstractNum>
  <w:abstractNum w:abstractNumId="61" w15:restartNumberingAfterBreak="0">
    <w:nsid w:val="57FE6D7C"/>
    <w:multiLevelType w:val="multilevel"/>
    <w:tmpl w:val="1D08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C633F0"/>
    <w:multiLevelType w:val="multilevel"/>
    <w:tmpl w:val="6FBE6E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5AFA7563"/>
    <w:multiLevelType w:val="multilevel"/>
    <w:tmpl w:val="563C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0A5B1A"/>
    <w:multiLevelType w:val="hybridMultilevel"/>
    <w:tmpl w:val="62BC1ADE"/>
    <w:lvl w:ilvl="0" w:tplc="2BD0223A">
      <w:start w:val="1"/>
      <w:numFmt w:val="decimal"/>
      <w:lvlText w:val="%1."/>
      <w:lvlJc w:val="left"/>
      <w:pPr>
        <w:ind w:left="1020" w:hanging="360"/>
      </w:pPr>
    </w:lvl>
    <w:lvl w:ilvl="1" w:tplc="5DD634AE">
      <w:start w:val="1"/>
      <w:numFmt w:val="decimal"/>
      <w:lvlText w:val="%2."/>
      <w:lvlJc w:val="left"/>
      <w:pPr>
        <w:ind w:left="1020" w:hanging="360"/>
      </w:pPr>
    </w:lvl>
    <w:lvl w:ilvl="2" w:tplc="5DA26D1A">
      <w:start w:val="1"/>
      <w:numFmt w:val="decimal"/>
      <w:lvlText w:val="%3."/>
      <w:lvlJc w:val="left"/>
      <w:pPr>
        <w:ind w:left="1020" w:hanging="360"/>
      </w:pPr>
    </w:lvl>
    <w:lvl w:ilvl="3" w:tplc="EA543388">
      <w:start w:val="1"/>
      <w:numFmt w:val="decimal"/>
      <w:lvlText w:val="%4."/>
      <w:lvlJc w:val="left"/>
      <w:pPr>
        <w:ind w:left="1020" w:hanging="360"/>
      </w:pPr>
    </w:lvl>
    <w:lvl w:ilvl="4" w:tplc="4BD8FCC4">
      <w:start w:val="1"/>
      <w:numFmt w:val="decimal"/>
      <w:lvlText w:val="%5."/>
      <w:lvlJc w:val="left"/>
      <w:pPr>
        <w:ind w:left="1020" w:hanging="360"/>
      </w:pPr>
    </w:lvl>
    <w:lvl w:ilvl="5" w:tplc="801089D6">
      <w:start w:val="1"/>
      <w:numFmt w:val="decimal"/>
      <w:lvlText w:val="%6."/>
      <w:lvlJc w:val="left"/>
      <w:pPr>
        <w:ind w:left="1020" w:hanging="360"/>
      </w:pPr>
    </w:lvl>
    <w:lvl w:ilvl="6" w:tplc="49B07A2A">
      <w:start w:val="1"/>
      <w:numFmt w:val="decimal"/>
      <w:lvlText w:val="%7."/>
      <w:lvlJc w:val="left"/>
      <w:pPr>
        <w:ind w:left="1020" w:hanging="360"/>
      </w:pPr>
    </w:lvl>
    <w:lvl w:ilvl="7" w:tplc="1074B672">
      <w:start w:val="1"/>
      <w:numFmt w:val="decimal"/>
      <w:lvlText w:val="%8."/>
      <w:lvlJc w:val="left"/>
      <w:pPr>
        <w:ind w:left="1020" w:hanging="360"/>
      </w:pPr>
    </w:lvl>
    <w:lvl w:ilvl="8" w:tplc="EB8E60F8">
      <w:start w:val="1"/>
      <w:numFmt w:val="decimal"/>
      <w:lvlText w:val="%9."/>
      <w:lvlJc w:val="left"/>
      <w:pPr>
        <w:ind w:left="1020" w:hanging="360"/>
      </w:pPr>
    </w:lvl>
  </w:abstractNum>
  <w:abstractNum w:abstractNumId="65" w15:restartNumberingAfterBreak="0">
    <w:nsid w:val="5B5754A4"/>
    <w:multiLevelType w:val="hybridMultilevel"/>
    <w:tmpl w:val="1A90491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AE63A1"/>
    <w:multiLevelType w:val="multilevel"/>
    <w:tmpl w:val="EB4C44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5FF50127"/>
    <w:multiLevelType w:val="multilevel"/>
    <w:tmpl w:val="EB20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5C640F"/>
    <w:multiLevelType w:val="hybridMultilevel"/>
    <w:tmpl w:val="CD141382"/>
    <w:lvl w:ilvl="0" w:tplc="E1E0FF0E">
      <w:start w:val="1"/>
      <w:numFmt w:val="decimal"/>
      <w:lvlText w:val="%1."/>
      <w:lvlJc w:val="left"/>
      <w:pPr>
        <w:ind w:left="1320" w:hanging="360"/>
      </w:pPr>
    </w:lvl>
    <w:lvl w:ilvl="1" w:tplc="7EFE426A">
      <w:start w:val="1"/>
      <w:numFmt w:val="decimal"/>
      <w:lvlText w:val="%2."/>
      <w:lvlJc w:val="left"/>
      <w:pPr>
        <w:ind w:left="1320" w:hanging="360"/>
      </w:pPr>
    </w:lvl>
    <w:lvl w:ilvl="2" w:tplc="4EBE55B6">
      <w:start w:val="1"/>
      <w:numFmt w:val="decimal"/>
      <w:lvlText w:val="%3."/>
      <w:lvlJc w:val="left"/>
      <w:pPr>
        <w:ind w:left="1320" w:hanging="360"/>
      </w:pPr>
    </w:lvl>
    <w:lvl w:ilvl="3" w:tplc="A5403926">
      <w:start w:val="1"/>
      <w:numFmt w:val="decimal"/>
      <w:lvlText w:val="%4."/>
      <w:lvlJc w:val="left"/>
      <w:pPr>
        <w:ind w:left="1320" w:hanging="360"/>
      </w:pPr>
    </w:lvl>
    <w:lvl w:ilvl="4" w:tplc="ED58FA7E">
      <w:start w:val="1"/>
      <w:numFmt w:val="decimal"/>
      <w:lvlText w:val="%5."/>
      <w:lvlJc w:val="left"/>
      <w:pPr>
        <w:ind w:left="1320" w:hanging="360"/>
      </w:pPr>
    </w:lvl>
    <w:lvl w:ilvl="5" w:tplc="65A87836">
      <w:start w:val="1"/>
      <w:numFmt w:val="decimal"/>
      <w:lvlText w:val="%6."/>
      <w:lvlJc w:val="left"/>
      <w:pPr>
        <w:ind w:left="1320" w:hanging="360"/>
      </w:pPr>
    </w:lvl>
    <w:lvl w:ilvl="6" w:tplc="2DFC8B32">
      <w:start w:val="1"/>
      <w:numFmt w:val="decimal"/>
      <w:lvlText w:val="%7."/>
      <w:lvlJc w:val="left"/>
      <w:pPr>
        <w:ind w:left="1320" w:hanging="360"/>
      </w:pPr>
    </w:lvl>
    <w:lvl w:ilvl="7" w:tplc="93DAA346">
      <w:start w:val="1"/>
      <w:numFmt w:val="decimal"/>
      <w:lvlText w:val="%8."/>
      <w:lvlJc w:val="left"/>
      <w:pPr>
        <w:ind w:left="1320" w:hanging="360"/>
      </w:pPr>
    </w:lvl>
    <w:lvl w:ilvl="8" w:tplc="47724144">
      <w:start w:val="1"/>
      <w:numFmt w:val="decimal"/>
      <w:lvlText w:val="%9."/>
      <w:lvlJc w:val="left"/>
      <w:pPr>
        <w:ind w:left="1320" w:hanging="360"/>
      </w:pPr>
    </w:lvl>
  </w:abstractNum>
  <w:abstractNum w:abstractNumId="69" w15:restartNumberingAfterBreak="0">
    <w:nsid w:val="60F96C35"/>
    <w:multiLevelType w:val="multilevel"/>
    <w:tmpl w:val="E74E5F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2372147"/>
    <w:multiLevelType w:val="multilevel"/>
    <w:tmpl w:val="D520B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317188"/>
    <w:multiLevelType w:val="hybridMultilevel"/>
    <w:tmpl w:val="916425D8"/>
    <w:lvl w:ilvl="0" w:tplc="2390AB04">
      <w:start w:val="1"/>
      <w:numFmt w:val="decimal"/>
      <w:lvlText w:val="%1."/>
      <w:lvlJc w:val="left"/>
      <w:pPr>
        <w:ind w:left="1020" w:hanging="360"/>
      </w:pPr>
    </w:lvl>
    <w:lvl w:ilvl="1" w:tplc="4B1242FE">
      <w:start w:val="1"/>
      <w:numFmt w:val="decimal"/>
      <w:lvlText w:val="%2."/>
      <w:lvlJc w:val="left"/>
      <w:pPr>
        <w:ind w:left="1020" w:hanging="360"/>
      </w:pPr>
    </w:lvl>
    <w:lvl w:ilvl="2" w:tplc="978447C0">
      <w:start w:val="1"/>
      <w:numFmt w:val="decimal"/>
      <w:lvlText w:val="%3."/>
      <w:lvlJc w:val="left"/>
      <w:pPr>
        <w:ind w:left="1020" w:hanging="360"/>
      </w:pPr>
    </w:lvl>
    <w:lvl w:ilvl="3" w:tplc="ECE486C0">
      <w:start w:val="1"/>
      <w:numFmt w:val="decimal"/>
      <w:lvlText w:val="%4."/>
      <w:lvlJc w:val="left"/>
      <w:pPr>
        <w:ind w:left="1020" w:hanging="360"/>
      </w:pPr>
    </w:lvl>
    <w:lvl w:ilvl="4" w:tplc="08AE7450">
      <w:start w:val="1"/>
      <w:numFmt w:val="decimal"/>
      <w:lvlText w:val="%5."/>
      <w:lvlJc w:val="left"/>
      <w:pPr>
        <w:ind w:left="1020" w:hanging="360"/>
      </w:pPr>
    </w:lvl>
    <w:lvl w:ilvl="5" w:tplc="7B90B57E">
      <w:start w:val="1"/>
      <w:numFmt w:val="decimal"/>
      <w:lvlText w:val="%6."/>
      <w:lvlJc w:val="left"/>
      <w:pPr>
        <w:ind w:left="1020" w:hanging="360"/>
      </w:pPr>
    </w:lvl>
    <w:lvl w:ilvl="6" w:tplc="2D3241F8">
      <w:start w:val="1"/>
      <w:numFmt w:val="decimal"/>
      <w:lvlText w:val="%7."/>
      <w:lvlJc w:val="left"/>
      <w:pPr>
        <w:ind w:left="1020" w:hanging="360"/>
      </w:pPr>
    </w:lvl>
    <w:lvl w:ilvl="7" w:tplc="377CE1EE">
      <w:start w:val="1"/>
      <w:numFmt w:val="decimal"/>
      <w:lvlText w:val="%8."/>
      <w:lvlJc w:val="left"/>
      <w:pPr>
        <w:ind w:left="1020" w:hanging="360"/>
      </w:pPr>
    </w:lvl>
    <w:lvl w:ilvl="8" w:tplc="F0EE8190">
      <w:start w:val="1"/>
      <w:numFmt w:val="decimal"/>
      <w:lvlText w:val="%9."/>
      <w:lvlJc w:val="left"/>
      <w:pPr>
        <w:ind w:left="1020" w:hanging="360"/>
      </w:pPr>
    </w:lvl>
  </w:abstractNum>
  <w:abstractNum w:abstractNumId="72" w15:restartNumberingAfterBreak="0">
    <w:nsid w:val="65B2180F"/>
    <w:multiLevelType w:val="hybridMultilevel"/>
    <w:tmpl w:val="6302B99C"/>
    <w:lvl w:ilvl="0" w:tplc="44D877A2">
      <w:start w:val="1"/>
      <w:numFmt w:val="decimal"/>
      <w:lvlText w:val="%1."/>
      <w:lvlJc w:val="left"/>
      <w:pPr>
        <w:ind w:left="720" w:hanging="360"/>
      </w:pPr>
    </w:lvl>
    <w:lvl w:ilvl="1" w:tplc="12745680">
      <w:start w:val="1"/>
      <w:numFmt w:val="decimal"/>
      <w:lvlText w:val="%2."/>
      <w:lvlJc w:val="left"/>
      <w:pPr>
        <w:ind w:left="720" w:hanging="360"/>
      </w:pPr>
    </w:lvl>
    <w:lvl w:ilvl="2" w:tplc="D31ED5E0">
      <w:start w:val="1"/>
      <w:numFmt w:val="decimal"/>
      <w:lvlText w:val="%3."/>
      <w:lvlJc w:val="left"/>
      <w:pPr>
        <w:ind w:left="720" w:hanging="360"/>
      </w:pPr>
    </w:lvl>
    <w:lvl w:ilvl="3" w:tplc="8D601096">
      <w:start w:val="1"/>
      <w:numFmt w:val="decimal"/>
      <w:lvlText w:val="%4."/>
      <w:lvlJc w:val="left"/>
      <w:pPr>
        <w:ind w:left="720" w:hanging="360"/>
      </w:pPr>
    </w:lvl>
    <w:lvl w:ilvl="4" w:tplc="AEA8E204">
      <w:start w:val="1"/>
      <w:numFmt w:val="decimal"/>
      <w:lvlText w:val="%5."/>
      <w:lvlJc w:val="left"/>
      <w:pPr>
        <w:ind w:left="720" w:hanging="360"/>
      </w:pPr>
    </w:lvl>
    <w:lvl w:ilvl="5" w:tplc="66961DB6">
      <w:start w:val="1"/>
      <w:numFmt w:val="decimal"/>
      <w:lvlText w:val="%6."/>
      <w:lvlJc w:val="left"/>
      <w:pPr>
        <w:ind w:left="720" w:hanging="360"/>
      </w:pPr>
    </w:lvl>
    <w:lvl w:ilvl="6" w:tplc="2D0A4648">
      <w:start w:val="1"/>
      <w:numFmt w:val="decimal"/>
      <w:lvlText w:val="%7."/>
      <w:lvlJc w:val="left"/>
      <w:pPr>
        <w:ind w:left="720" w:hanging="360"/>
      </w:pPr>
    </w:lvl>
    <w:lvl w:ilvl="7" w:tplc="9B860E38">
      <w:start w:val="1"/>
      <w:numFmt w:val="decimal"/>
      <w:lvlText w:val="%8."/>
      <w:lvlJc w:val="left"/>
      <w:pPr>
        <w:ind w:left="720" w:hanging="360"/>
      </w:pPr>
    </w:lvl>
    <w:lvl w:ilvl="8" w:tplc="F9721F5E">
      <w:start w:val="1"/>
      <w:numFmt w:val="decimal"/>
      <w:lvlText w:val="%9."/>
      <w:lvlJc w:val="left"/>
      <w:pPr>
        <w:ind w:left="720" w:hanging="360"/>
      </w:pPr>
    </w:lvl>
  </w:abstractNum>
  <w:abstractNum w:abstractNumId="73" w15:restartNumberingAfterBreak="0">
    <w:nsid w:val="66D95EB4"/>
    <w:multiLevelType w:val="hybridMultilevel"/>
    <w:tmpl w:val="D460DE32"/>
    <w:lvl w:ilvl="0" w:tplc="BE5EBBE4">
      <w:start w:val="1"/>
      <w:numFmt w:val="decimal"/>
      <w:lvlText w:val="%1."/>
      <w:lvlJc w:val="left"/>
      <w:pPr>
        <w:ind w:left="720" w:hanging="360"/>
      </w:pPr>
    </w:lvl>
    <w:lvl w:ilvl="1" w:tplc="8DF8C40A">
      <w:start w:val="1"/>
      <w:numFmt w:val="decimal"/>
      <w:lvlText w:val="%2."/>
      <w:lvlJc w:val="left"/>
      <w:pPr>
        <w:ind w:left="720" w:hanging="360"/>
      </w:pPr>
    </w:lvl>
    <w:lvl w:ilvl="2" w:tplc="54C45A44">
      <w:start w:val="1"/>
      <w:numFmt w:val="decimal"/>
      <w:lvlText w:val="%3."/>
      <w:lvlJc w:val="left"/>
      <w:pPr>
        <w:ind w:left="720" w:hanging="360"/>
      </w:pPr>
    </w:lvl>
    <w:lvl w:ilvl="3" w:tplc="49F47A3E">
      <w:start w:val="1"/>
      <w:numFmt w:val="decimal"/>
      <w:lvlText w:val="%4."/>
      <w:lvlJc w:val="left"/>
      <w:pPr>
        <w:ind w:left="720" w:hanging="360"/>
      </w:pPr>
    </w:lvl>
    <w:lvl w:ilvl="4" w:tplc="08BA38DE">
      <w:start w:val="1"/>
      <w:numFmt w:val="decimal"/>
      <w:lvlText w:val="%5."/>
      <w:lvlJc w:val="left"/>
      <w:pPr>
        <w:ind w:left="720" w:hanging="360"/>
      </w:pPr>
    </w:lvl>
    <w:lvl w:ilvl="5" w:tplc="16ECB554">
      <w:start w:val="1"/>
      <w:numFmt w:val="decimal"/>
      <w:lvlText w:val="%6."/>
      <w:lvlJc w:val="left"/>
      <w:pPr>
        <w:ind w:left="720" w:hanging="360"/>
      </w:pPr>
    </w:lvl>
    <w:lvl w:ilvl="6" w:tplc="0C86D1D6">
      <w:start w:val="1"/>
      <w:numFmt w:val="decimal"/>
      <w:lvlText w:val="%7."/>
      <w:lvlJc w:val="left"/>
      <w:pPr>
        <w:ind w:left="720" w:hanging="360"/>
      </w:pPr>
    </w:lvl>
    <w:lvl w:ilvl="7" w:tplc="91004918">
      <w:start w:val="1"/>
      <w:numFmt w:val="decimal"/>
      <w:lvlText w:val="%8."/>
      <w:lvlJc w:val="left"/>
      <w:pPr>
        <w:ind w:left="720" w:hanging="360"/>
      </w:pPr>
    </w:lvl>
    <w:lvl w:ilvl="8" w:tplc="953C9028">
      <w:start w:val="1"/>
      <w:numFmt w:val="decimal"/>
      <w:lvlText w:val="%9."/>
      <w:lvlJc w:val="left"/>
      <w:pPr>
        <w:ind w:left="720" w:hanging="360"/>
      </w:pPr>
    </w:lvl>
  </w:abstractNum>
  <w:abstractNum w:abstractNumId="74" w15:restartNumberingAfterBreak="0">
    <w:nsid w:val="6B8512A2"/>
    <w:multiLevelType w:val="hybridMultilevel"/>
    <w:tmpl w:val="21867C5C"/>
    <w:lvl w:ilvl="0" w:tplc="79DA3A98">
      <w:start w:val="1"/>
      <w:numFmt w:val="decimal"/>
      <w:lvlText w:val="%1."/>
      <w:lvlJc w:val="left"/>
      <w:pPr>
        <w:ind w:left="720" w:hanging="360"/>
      </w:pPr>
    </w:lvl>
    <w:lvl w:ilvl="1" w:tplc="63C2A046">
      <w:start w:val="1"/>
      <w:numFmt w:val="decimal"/>
      <w:lvlText w:val="%2."/>
      <w:lvlJc w:val="left"/>
      <w:pPr>
        <w:ind w:left="720" w:hanging="360"/>
      </w:pPr>
    </w:lvl>
    <w:lvl w:ilvl="2" w:tplc="170EFCA2">
      <w:start w:val="1"/>
      <w:numFmt w:val="decimal"/>
      <w:lvlText w:val="%3."/>
      <w:lvlJc w:val="left"/>
      <w:pPr>
        <w:ind w:left="720" w:hanging="360"/>
      </w:pPr>
    </w:lvl>
    <w:lvl w:ilvl="3" w:tplc="8DB82DE0">
      <w:start w:val="1"/>
      <w:numFmt w:val="decimal"/>
      <w:lvlText w:val="%4."/>
      <w:lvlJc w:val="left"/>
      <w:pPr>
        <w:ind w:left="720" w:hanging="360"/>
      </w:pPr>
    </w:lvl>
    <w:lvl w:ilvl="4" w:tplc="4B7ADA18">
      <w:start w:val="1"/>
      <w:numFmt w:val="decimal"/>
      <w:lvlText w:val="%5."/>
      <w:lvlJc w:val="left"/>
      <w:pPr>
        <w:ind w:left="720" w:hanging="360"/>
      </w:pPr>
    </w:lvl>
    <w:lvl w:ilvl="5" w:tplc="845AF398">
      <w:start w:val="1"/>
      <w:numFmt w:val="decimal"/>
      <w:lvlText w:val="%6."/>
      <w:lvlJc w:val="left"/>
      <w:pPr>
        <w:ind w:left="720" w:hanging="360"/>
      </w:pPr>
    </w:lvl>
    <w:lvl w:ilvl="6" w:tplc="AFF4B28C">
      <w:start w:val="1"/>
      <w:numFmt w:val="decimal"/>
      <w:lvlText w:val="%7."/>
      <w:lvlJc w:val="left"/>
      <w:pPr>
        <w:ind w:left="720" w:hanging="360"/>
      </w:pPr>
    </w:lvl>
    <w:lvl w:ilvl="7" w:tplc="10E817E8">
      <w:start w:val="1"/>
      <w:numFmt w:val="decimal"/>
      <w:lvlText w:val="%8."/>
      <w:lvlJc w:val="left"/>
      <w:pPr>
        <w:ind w:left="720" w:hanging="360"/>
      </w:pPr>
    </w:lvl>
    <w:lvl w:ilvl="8" w:tplc="7B726A24">
      <w:start w:val="1"/>
      <w:numFmt w:val="decimal"/>
      <w:lvlText w:val="%9."/>
      <w:lvlJc w:val="left"/>
      <w:pPr>
        <w:ind w:left="720" w:hanging="360"/>
      </w:pPr>
    </w:lvl>
  </w:abstractNum>
  <w:abstractNum w:abstractNumId="75" w15:restartNumberingAfterBreak="0">
    <w:nsid w:val="6BA30D55"/>
    <w:multiLevelType w:val="multilevel"/>
    <w:tmpl w:val="4804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C64E94"/>
    <w:multiLevelType w:val="multilevel"/>
    <w:tmpl w:val="B9A0B89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7" w15:restartNumberingAfterBreak="0">
    <w:nsid w:val="6C4156A5"/>
    <w:multiLevelType w:val="hybridMultilevel"/>
    <w:tmpl w:val="7C1A887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8" w15:restartNumberingAfterBreak="0">
    <w:nsid w:val="6D05379B"/>
    <w:multiLevelType w:val="multilevel"/>
    <w:tmpl w:val="DFA8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1077D3"/>
    <w:multiLevelType w:val="multilevel"/>
    <w:tmpl w:val="547E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C4674A"/>
    <w:multiLevelType w:val="multilevel"/>
    <w:tmpl w:val="B366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7C57ED"/>
    <w:multiLevelType w:val="multilevel"/>
    <w:tmpl w:val="BF023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086E25"/>
    <w:multiLevelType w:val="multilevel"/>
    <w:tmpl w:val="8DC8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EB13FA"/>
    <w:multiLevelType w:val="multilevel"/>
    <w:tmpl w:val="3D2C3C6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7A5902B5"/>
    <w:multiLevelType w:val="multilevel"/>
    <w:tmpl w:val="1518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892C89"/>
    <w:multiLevelType w:val="hybridMultilevel"/>
    <w:tmpl w:val="6F546C3E"/>
    <w:lvl w:ilvl="0" w:tplc="0DDC01C0">
      <w:start w:val="1"/>
      <w:numFmt w:val="decimal"/>
      <w:lvlText w:val="%1."/>
      <w:lvlJc w:val="left"/>
      <w:pPr>
        <w:ind w:left="720" w:hanging="360"/>
      </w:pPr>
    </w:lvl>
    <w:lvl w:ilvl="1" w:tplc="74A44C3E">
      <w:start w:val="1"/>
      <w:numFmt w:val="decimal"/>
      <w:lvlText w:val="%2."/>
      <w:lvlJc w:val="left"/>
      <w:pPr>
        <w:ind w:left="720" w:hanging="360"/>
      </w:pPr>
    </w:lvl>
    <w:lvl w:ilvl="2" w:tplc="7290799E">
      <w:start w:val="1"/>
      <w:numFmt w:val="decimal"/>
      <w:lvlText w:val="%3."/>
      <w:lvlJc w:val="left"/>
      <w:pPr>
        <w:ind w:left="720" w:hanging="360"/>
      </w:pPr>
    </w:lvl>
    <w:lvl w:ilvl="3" w:tplc="10B4114A">
      <w:start w:val="1"/>
      <w:numFmt w:val="decimal"/>
      <w:lvlText w:val="%4."/>
      <w:lvlJc w:val="left"/>
      <w:pPr>
        <w:ind w:left="720" w:hanging="360"/>
      </w:pPr>
    </w:lvl>
    <w:lvl w:ilvl="4" w:tplc="B59A5442">
      <w:start w:val="1"/>
      <w:numFmt w:val="decimal"/>
      <w:lvlText w:val="%5."/>
      <w:lvlJc w:val="left"/>
      <w:pPr>
        <w:ind w:left="720" w:hanging="360"/>
      </w:pPr>
    </w:lvl>
    <w:lvl w:ilvl="5" w:tplc="EC5E924C">
      <w:start w:val="1"/>
      <w:numFmt w:val="decimal"/>
      <w:lvlText w:val="%6."/>
      <w:lvlJc w:val="left"/>
      <w:pPr>
        <w:ind w:left="720" w:hanging="360"/>
      </w:pPr>
    </w:lvl>
    <w:lvl w:ilvl="6" w:tplc="FE7C6FCE">
      <w:start w:val="1"/>
      <w:numFmt w:val="decimal"/>
      <w:lvlText w:val="%7."/>
      <w:lvlJc w:val="left"/>
      <w:pPr>
        <w:ind w:left="720" w:hanging="360"/>
      </w:pPr>
    </w:lvl>
    <w:lvl w:ilvl="7" w:tplc="9954D23C">
      <w:start w:val="1"/>
      <w:numFmt w:val="decimal"/>
      <w:lvlText w:val="%8."/>
      <w:lvlJc w:val="left"/>
      <w:pPr>
        <w:ind w:left="720" w:hanging="360"/>
      </w:pPr>
    </w:lvl>
    <w:lvl w:ilvl="8" w:tplc="E4763C02">
      <w:start w:val="1"/>
      <w:numFmt w:val="decimal"/>
      <w:lvlText w:val="%9."/>
      <w:lvlJc w:val="left"/>
      <w:pPr>
        <w:ind w:left="720" w:hanging="360"/>
      </w:pPr>
    </w:lvl>
  </w:abstractNum>
  <w:abstractNum w:abstractNumId="86" w15:restartNumberingAfterBreak="0">
    <w:nsid w:val="7DAA3FAE"/>
    <w:multiLevelType w:val="hybridMultilevel"/>
    <w:tmpl w:val="53683098"/>
    <w:lvl w:ilvl="0" w:tplc="B40A7A64">
      <w:start w:val="1"/>
      <w:numFmt w:val="decimal"/>
      <w:lvlText w:val="%1."/>
      <w:lvlJc w:val="left"/>
      <w:pPr>
        <w:ind w:left="1440" w:hanging="360"/>
      </w:pPr>
    </w:lvl>
    <w:lvl w:ilvl="1" w:tplc="BC58FC2A">
      <w:start w:val="1"/>
      <w:numFmt w:val="decimal"/>
      <w:lvlText w:val="%2."/>
      <w:lvlJc w:val="left"/>
      <w:pPr>
        <w:ind w:left="1440" w:hanging="360"/>
      </w:pPr>
    </w:lvl>
    <w:lvl w:ilvl="2" w:tplc="936CFCD8">
      <w:start w:val="1"/>
      <w:numFmt w:val="decimal"/>
      <w:lvlText w:val="%3."/>
      <w:lvlJc w:val="left"/>
      <w:pPr>
        <w:ind w:left="1440" w:hanging="360"/>
      </w:pPr>
    </w:lvl>
    <w:lvl w:ilvl="3" w:tplc="B59002CE">
      <w:start w:val="1"/>
      <w:numFmt w:val="decimal"/>
      <w:lvlText w:val="%4."/>
      <w:lvlJc w:val="left"/>
      <w:pPr>
        <w:ind w:left="1440" w:hanging="360"/>
      </w:pPr>
    </w:lvl>
    <w:lvl w:ilvl="4" w:tplc="D64CBA6C">
      <w:start w:val="1"/>
      <w:numFmt w:val="decimal"/>
      <w:lvlText w:val="%5."/>
      <w:lvlJc w:val="left"/>
      <w:pPr>
        <w:ind w:left="1440" w:hanging="360"/>
      </w:pPr>
    </w:lvl>
    <w:lvl w:ilvl="5" w:tplc="745A2EA4">
      <w:start w:val="1"/>
      <w:numFmt w:val="decimal"/>
      <w:lvlText w:val="%6."/>
      <w:lvlJc w:val="left"/>
      <w:pPr>
        <w:ind w:left="1440" w:hanging="360"/>
      </w:pPr>
    </w:lvl>
    <w:lvl w:ilvl="6" w:tplc="B9F46232">
      <w:start w:val="1"/>
      <w:numFmt w:val="decimal"/>
      <w:lvlText w:val="%7."/>
      <w:lvlJc w:val="left"/>
      <w:pPr>
        <w:ind w:left="1440" w:hanging="360"/>
      </w:pPr>
    </w:lvl>
    <w:lvl w:ilvl="7" w:tplc="B6848A86">
      <w:start w:val="1"/>
      <w:numFmt w:val="decimal"/>
      <w:lvlText w:val="%8."/>
      <w:lvlJc w:val="left"/>
      <w:pPr>
        <w:ind w:left="1440" w:hanging="360"/>
      </w:pPr>
    </w:lvl>
    <w:lvl w:ilvl="8" w:tplc="DBBAFE4A">
      <w:start w:val="1"/>
      <w:numFmt w:val="decimal"/>
      <w:lvlText w:val="%9."/>
      <w:lvlJc w:val="left"/>
      <w:pPr>
        <w:ind w:left="1440" w:hanging="360"/>
      </w:pPr>
    </w:lvl>
  </w:abstractNum>
  <w:abstractNum w:abstractNumId="87" w15:restartNumberingAfterBreak="0">
    <w:nsid w:val="7EDF148E"/>
    <w:multiLevelType w:val="multilevel"/>
    <w:tmpl w:val="63C849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7EED2895"/>
    <w:multiLevelType w:val="hybridMultilevel"/>
    <w:tmpl w:val="664A7A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149134011">
    <w:abstractNumId w:val="12"/>
  </w:num>
  <w:num w:numId="2" w16cid:durableId="764378604">
    <w:abstractNumId w:val="62"/>
  </w:num>
  <w:num w:numId="3" w16cid:durableId="1463768462">
    <w:abstractNumId w:val="67"/>
  </w:num>
  <w:num w:numId="4" w16cid:durableId="1021904459">
    <w:abstractNumId w:val="80"/>
  </w:num>
  <w:num w:numId="5" w16cid:durableId="405998657">
    <w:abstractNumId w:val="58"/>
  </w:num>
  <w:num w:numId="6" w16cid:durableId="1468427520">
    <w:abstractNumId w:val="34"/>
  </w:num>
  <w:num w:numId="7" w16cid:durableId="201748693">
    <w:abstractNumId w:val="68"/>
  </w:num>
  <w:num w:numId="8" w16cid:durableId="1244294820">
    <w:abstractNumId w:val="27"/>
  </w:num>
  <w:num w:numId="9" w16cid:durableId="1226448437">
    <w:abstractNumId w:val="17"/>
  </w:num>
  <w:num w:numId="10" w16cid:durableId="50203266">
    <w:abstractNumId w:val="24"/>
  </w:num>
  <w:num w:numId="11" w16cid:durableId="1387989247">
    <w:abstractNumId w:val="64"/>
  </w:num>
  <w:num w:numId="12" w16cid:durableId="728379509">
    <w:abstractNumId w:val="0"/>
  </w:num>
  <w:num w:numId="13" w16cid:durableId="599720105">
    <w:abstractNumId w:val="57"/>
  </w:num>
  <w:num w:numId="14" w16cid:durableId="961958615">
    <w:abstractNumId w:val="45"/>
  </w:num>
  <w:num w:numId="15" w16cid:durableId="1236939477">
    <w:abstractNumId w:val="42"/>
  </w:num>
  <w:num w:numId="16" w16cid:durableId="1571423613">
    <w:abstractNumId w:val="36"/>
  </w:num>
  <w:num w:numId="17" w16cid:durableId="1985158804">
    <w:abstractNumId w:val="65"/>
  </w:num>
  <w:num w:numId="18" w16cid:durableId="13115841">
    <w:abstractNumId w:val="9"/>
  </w:num>
  <w:num w:numId="19" w16cid:durableId="42679764">
    <w:abstractNumId w:val="86"/>
  </w:num>
  <w:num w:numId="20" w16cid:durableId="275913840">
    <w:abstractNumId w:val="43"/>
  </w:num>
  <w:num w:numId="21" w16cid:durableId="143281776">
    <w:abstractNumId w:val="26"/>
  </w:num>
  <w:num w:numId="22" w16cid:durableId="1153181411">
    <w:abstractNumId w:val="60"/>
  </w:num>
  <w:num w:numId="23" w16cid:durableId="1014262924">
    <w:abstractNumId w:val="85"/>
  </w:num>
  <w:num w:numId="24" w16cid:durableId="519970533">
    <w:abstractNumId w:val="74"/>
  </w:num>
  <w:num w:numId="25" w16cid:durableId="206182486">
    <w:abstractNumId w:val="71"/>
  </w:num>
  <w:num w:numId="26" w16cid:durableId="1783300207">
    <w:abstractNumId w:val="72"/>
  </w:num>
  <w:num w:numId="27" w16cid:durableId="108668159">
    <w:abstractNumId w:val="38"/>
  </w:num>
  <w:num w:numId="28" w16cid:durableId="1134568036">
    <w:abstractNumId w:val="53"/>
  </w:num>
  <w:num w:numId="29" w16cid:durableId="1528327154">
    <w:abstractNumId w:val="73"/>
  </w:num>
  <w:num w:numId="30" w16cid:durableId="1999963012">
    <w:abstractNumId w:val="37"/>
  </w:num>
  <w:num w:numId="31" w16cid:durableId="821969775">
    <w:abstractNumId w:val="30"/>
  </w:num>
  <w:num w:numId="32" w16cid:durableId="173107786">
    <w:abstractNumId w:val="84"/>
  </w:num>
  <w:num w:numId="33" w16cid:durableId="1209489335">
    <w:abstractNumId w:val="75"/>
  </w:num>
  <w:num w:numId="34" w16cid:durableId="1465388356">
    <w:abstractNumId w:val="20"/>
  </w:num>
  <w:num w:numId="35" w16cid:durableId="42340520">
    <w:abstractNumId w:val="7"/>
  </w:num>
  <w:num w:numId="36" w16cid:durableId="2032536493">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1818106206">
    <w:abstractNumId w:val="31"/>
  </w:num>
  <w:num w:numId="38" w16cid:durableId="549877395">
    <w:abstractNumId w:val="40"/>
  </w:num>
  <w:num w:numId="39" w16cid:durableId="1886209329">
    <w:abstractNumId w:val="19"/>
  </w:num>
  <w:num w:numId="40" w16cid:durableId="1514761395">
    <w:abstractNumId w:val="55"/>
  </w:num>
  <w:num w:numId="41" w16cid:durableId="932277493">
    <w:abstractNumId w:val="15"/>
  </w:num>
  <w:num w:numId="42" w16cid:durableId="2067291846">
    <w:abstractNumId w:val="56"/>
  </w:num>
  <w:num w:numId="43" w16cid:durableId="333798577">
    <w:abstractNumId w:val="10"/>
  </w:num>
  <w:num w:numId="44" w16cid:durableId="1724478004">
    <w:abstractNumId w:val="82"/>
  </w:num>
  <w:num w:numId="45" w16cid:durableId="1210915252">
    <w:abstractNumId w:val="88"/>
  </w:num>
  <w:num w:numId="46" w16cid:durableId="1004629814">
    <w:abstractNumId w:val="76"/>
  </w:num>
  <w:num w:numId="47" w16cid:durableId="2146388583">
    <w:abstractNumId w:val="11"/>
  </w:num>
  <w:num w:numId="48" w16cid:durableId="1476794987">
    <w:abstractNumId w:val="47"/>
  </w:num>
  <w:num w:numId="49" w16cid:durableId="1652442689">
    <w:abstractNumId w:val="28"/>
  </w:num>
  <w:num w:numId="50" w16cid:durableId="1648322106">
    <w:abstractNumId w:val="8"/>
  </w:num>
  <w:num w:numId="51" w16cid:durableId="1182008710">
    <w:abstractNumId w:val="3"/>
  </w:num>
  <w:num w:numId="52" w16cid:durableId="571701210">
    <w:abstractNumId w:val="5"/>
  </w:num>
  <w:num w:numId="53" w16cid:durableId="1755006500">
    <w:abstractNumId w:val="51"/>
  </w:num>
  <w:num w:numId="54" w16cid:durableId="1455174237">
    <w:abstractNumId w:val="16"/>
  </w:num>
  <w:num w:numId="55" w16cid:durableId="105778575">
    <w:abstractNumId w:val="46"/>
  </w:num>
  <w:num w:numId="56" w16cid:durableId="572161114">
    <w:abstractNumId w:val="61"/>
  </w:num>
  <w:num w:numId="57" w16cid:durableId="2146728735">
    <w:abstractNumId w:val="21"/>
  </w:num>
  <w:num w:numId="58" w16cid:durableId="733695378">
    <w:abstractNumId w:val="63"/>
  </w:num>
  <w:num w:numId="59" w16cid:durableId="1735926458">
    <w:abstractNumId w:val="77"/>
  </w:num>
  <w:num w:numId="60" w16cid:durableId="1243250470">
    <w:abstractNumId w:val="14"/>
  </w:num>
  <w:num w:numId="61" w16cid:durableId="544681946">
    <w:abstractNumId w:val="18"/>
  </w:num>
  <w:num w:numId="62" w16cid:durableId="1214269988">
    <w:abstractNumId w:val="48"/>
  </w:num>
  <w:num w:numId="63" w16cid:durableId="1563440539">
    <w:abstractNumId w:val="33"/>
  </w:num>
  <w:num w:numId="64" w16cid:durableId="1011832976">
    <w:abstractNumId w:val="49"/>
  </w:num>
  <w:num w:numId="65" w16cid:durableId="1010567776">
    <w:abstractNumId w:val="35"/>
  </w:num>
  <w:num w:numId="66" w16cid:durableId="526260746">
    <w:abstractNumId w:val="59"/>
  </w:num>
  <w:num w:numId="67" w16cid:durableId="611714401">
    <w:abstractNumId w:val="23"/>
  </w:num>
  <w:num w:numId="68" w16cid:durableId="862942496">
    <w:abstractNumId w:val="70"/>
  </w:num>
  <w:num w:numId="69" w16cid:durableId="1509564038">
    <w:abstractNumId w:val="6"/>
  </w:num>
  <w:num w:numId="70" w16cid:durableId="403450986">
    <w:abstractNumId w:val="32"/>
  </w:num>
  <w:num w:numId="71" w16cid:durableId="1861511026">
    <w:abstractNumId w:val="25"/>
  </w:num>
  <w:num w:numId="72" w16cid:durableId="1606646980">
    <w:abstractNumId w:val="66"/>
  </w:num>
  <w:num w:numId="73" w16cid:durableId="2145808274">
    <w:abstractNumId w:val="52"/>
  </w:num>
  <w:num w:numId="74" w16cid:durableId="360135577">
    <w:abstractNumId w:val="4"/>
  </w:num>
  <w:num w:numId="75" w16cid:durableId="1227182003">
    <w:abstractNumId w:val="41"/>
  </w:num>
  <w:num w:numId="76" w16cid:durableId="198711685">
    <w:abstractNumId w:val="44"/>
  </w:num>
  <w:num w:numId="77" w16cid:durableId="290135360">
    <w:abstractNumId w:val="39"/>
  </w:num>
  <w:num w:numId="78" w16cid:durableId="1381175116">
    <w:abstractNumId w:val="69"/>
  </w:num>
  <w:num w:numId="79" w16cid:durableId="1917129825">
    <w:abstractNumId w:val="22"/>
  </w:num>
  <w:num w:numId="80" w16cid:durableId="1596330124">
    <w:abstractNumId w:val="1"/>
  </w:num>
  <w:num w:numId="81" w16cid:durableId="1606883166">
    <w:abstractNumId w:val="78"/>
  </w:num>
  <w:num w:numId="82" w16cid:durableId="2030370873">
    <w:abstractNumId w:val="87"/>
  </w:num>
  <w:num w:numId="83" w16cid:durableId="2097431528">
    <w:abstractNumId w:val="2"/>
  </w:num>
  <w:num w:numId="84" w16cid:durableId="558130168">
    <w:abstractNumId w:val="50"/>
  </w:num>
  <w:num w:numId="85" w16cid:durableId="1077091887">
    <w:abstractNumId w:val="79"/>
  </w:num>
  <w:num w:numId="86" w16cid:durableId="640505607">
    <w:abstractNumId w:val="13"/>
  </w:num>
  <w:num w:numId="87" w16cid:durableId="393743382">
    <w:abstractNumId w:val="81"/>
  </w:num>
  <w:num w:numId="88" w16cid:durableId="788939480">
    <w:abstractNumId w:val="54"/>
  </w:num>
  <w:num w:numId="89" w16cid:durableId="234898875">
    <w:abstractNumId w:val="29"/>
  </w:num>
  <w:num w:numId="90" w16cid:durableId="353001517">
    <w:abstractNumId w:val="8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fia ObandoVasquez">
    <w15:presenceInfo w15:providerId="AD" w15:userId="S::sobandovasquez@umassd.edu::f3b24f83-007a-40df-895e-c0fb3eec75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3C5"/>
    <w:rsid w:val="00000552"/>
    <w:rsid w:val="00001472"/>
    <w:rsid w:val="00006902"/>
    <w:rsid w:val="00016439"/>
    <w:rsid w:val="0003058C"/>
    <w:rsid w:val="000306D9"/>
    <w:rsid w:val="00043645"/>
    <w:rsid w:val="00046CE5"/>
    <w:rsid w:val="00056EC6"/>
    <w:rsid w:val="00065518"/>
    <w:rsid w:val="00072445"/>
    <w:rsid w:val="00081C91"/>
    <w:rsid w:val="00090373"/>
    <w:rsid w:val="000922BE"/>
    <w:rsid w:val="000A38D1"/>
    <w:rsid w:val="000B4AC1"/>
    <w:rsid w:val="000D3DB0"/>
    <w:rsid w:val="000D465A"/>
    <w:rsid w:val="000E2FCE"/>
    <w:rsid w:val="000F3B18"/>
    <w:rsid w:val="000F6F71"/>
    <w:rsid w:val="00102EB7"/>
    <w:rsid w:val="00105182"/>
    <w:rsid w:val="0011303D"/>
    <w:rsid w:val="00115490"/>
    <w:rsid w:val="00115DD9"/>
    <w:rsid w:val="00123DCF"/>
    <w:rsid w:val="001449EE"/>
    <w:rsid w:val="00167D4C"/>
    <w:rsid w:val="001832D5"/>
    <w:rsid w:val="001B19FF"/>
    <w:rsid w:val="001B694A"/>
    <w:rsid w:val="001D2C16"/>
    <w:rsid w:val="001F3064"/>
    <w:rsid w:val="001F4397"/>
    <w:rsid w:val="0020025C"/>
    <w:rsid w:val="002179C0"/>
    <w:rsid w:val="00221793"/>
    <w:rsid w:val="00221B83"/>
    <w:rsid w:val="002367B3"/>
    <w:rsid w:val="0024052B"/>
    <w:rsid w:val="00243505"/>
    <w:rsid w:val="002515FB"/>
    <w:rsid w:val="0025266A"/>
    <w:rsid w:val="00256C19"/>
    <w:rsid w:val="00257925"/>
    <w:rsid w:val="00285B7A"/>
    <w:rsid w:val="002940E3"/>
    <w:rsid w:val="002A3C99"/>
    <w:rsid w:val="002B5E76"/>
    <w:rsid w:val="002C3BDC"/>
    <w:rsid w:val="002D179C"/>
    <w:rsid w:val="002E0B20"/>
    <w:rsid w:val="002F698D"/>
    <w:rsid w:val="003018C5"/>
    <w:rsid w:val="00303512"/>
    <w:rsid w:val="003131A7"/>
    <w:rsid w:val="003202C3"/>
    <w:rsid w:val="0033117C"/>
    <w:rsid w:val="00332792"/>
    <w:rsid w:val="00334317"/>
    <w:rsid w:val="0034355F"/>
    <w:rsid w:val="00344842"/>
    <w:rsid w:val="00347596"/>
    <w:rsid w:val="003632F0"/>
    <w:rsid w:val="0036531A"/>
    <w:rsid w:val="0036740D"/>
    <w:rsid w:val="003A01EE"/>
    <w:rsid w:val="003A0A54"/>
    <w:rsid w:val="003A5C1F"/>
    <w:rsid w:val="003B3404"/>
    <w:rsid w:val="003C0893"/>
    <w:rsid w:val="003C395F"/>
    <w:rsid w:val="003D4699"/>
    <w:rsid w:val="003D7016"/>
    <w:rsid w:val="003F6ED2"/>
    <w:rsid w:val="00402F91"/>
    <w:rsid w:val="00406685"/>
    <w:rsid w:val="00423EB0"/>
    <w:rsid w:val="00424634"/>
    <w:rsid w:val="004477D1"/>
    <w:rsid w:val="00465F70"/>
    <w:rsid w:val="00465F73"/>
    <w:rsid w:val="004738C1"/>
    <w:rsid w:val="004B11B7"/>
    <w:rsid w:val="004B2130"/>
    <w:rsid w:val="004B2301"/>
    <w:rsid w:val="004D0709"/>
    <w:rsid w:val="004F7A5F"/>
    <w:rsid w:val="0051291A"/>
    <w:rsid w:val="005141BA"/>
    <w:rsid w:val="005207C1"/>
    <w:rsid w:val="00523B9D"/>
    <w:rsid w:val="005241B2"/>
    <w:rsid w:val="00532B94"/>
    <w:rsid w:val="005340C7"/>
    <w:rsid w:val="00550D32"/>
    <w:rsid w:val="005520A4"/>
    <w:rsid w:val="00564C25"/>
    <w:rsid w:val="00564D7E"/>
    <w:rsid w:val="0057753C"/>
    <w:rsid w:val="00580D59"/>
    <w:rsid w:val="005871E3"/>
    <w:rsid w:val="0059672B"/>
    <w:rsid w:val="0059792A"/>
    <w:rsid w:val="005A1677"/>
    <w:rsid w:val="005B1394"/>
    <w:rsid w:val="005C108A"/>
    <w:rsid w:val="005C6964"/>
    <w:rsid w:val="005D4184"/>
    <w:rsid w:val="005E1D51"/>
    <w:rsid w:val="005E455C"/>
    <w:rsid w:val="00602102"/>
    <w:rsid w:val="00625626"/>
    <w:rsid w:val="006352E3"/>
    <w:rsid w:val="00640576"/>
    <w:rsid w:val="006417A5"/>
    <w:rsid w:val="006503CC"/>
    <w:rsid w:val="006555D5"/>
    <w:rsid w:val="0065721E"/>
    <w:rsid w:val="006640C8"/>
    <w:rsid w:val="00671CB9"/>
    <w:rsid w:val="006800DA"/>
    <w:rsid w:val="00686142"/>
    <w:rsid w:val="00687299"/>
    <w:rsid w:val="006A76E2"/>
    <w:rsid w:val="006B142E"/>
    <w:rsid w:val="006D54C1"/>
    <w:rsid w:val="006F16D4"/>
    <w:rsid w:val="00703417"/>
    <w:rsid w:val="007034BA"/>
    <w:rsid w:val="0070373A"/>
    <w:rsid w:val="007059E9"/>
    <w:rsid w:val="00707CDC"/>
    <w:rsid w:val="00710686"/>
    <w:rsid w:val="00711264"/>
    <w:rsid w:val="0073046F"/>
    <w:rsid w:val="00745617"/>
    <w:rsid w:val="007826B2"/>
    <w:rsid w:val="00782C51"/>
    <w:rsid w:val="0078442D"/>
    <w:rsid w:val="00784BE4"/>
    <w:rsid w:val="007863BD"/>
    <w:rsid w:val="007A7454"/>
    <w:rsid w:val="007C4371"/>
    <w:rsid w:val="007C51EC"/>
    <w:rsid w:val="007D4B9E"/>
    <w:rsid w:val="007D7A98"/>
    <w:rsid w:val="007E370D"/>
    <w:rsid w:val="00806B47"/>
    <w:rsid w:val="00820D68"/>
    <w:rsid w:val="00826837"/>
    <w:rsid w:val="00841FFF"/>
    <w:rsid w:val="0084313F"/>
    <w:rsid w:val="0084500B"/>
    <w:rsid w:val="00847DCA"/>
    <w:rsid w:val="00861BB8"/>
    <w:rsid w:val="00864AEA"/>
    <w:rsid w:val="00864C75"/>
    <w:rsid w:val="00870B62"/>
    <w:rsid w:val="00871331"/>
    <w:rsid w:val="008714B9"/>
    <w:rsid w:val="00884856"/>
    <w:rsid w:val="008A288B"/>
    <w:rsid w:val="008B047C"/>
    <w:rsid w:val="008B56D4"/>
    <w:rsid w:val="008C0CEE"/>
    <w:rsid w:val="008D2369"/>
    <w:rsid w:val="008D453A"/>
    <w:rsid w:val="008E2BC2"/>
    <w:rsid w:val="008E3CAA"/>
    <w:rsid w:val="008F1461"/>
    <w:rsid w:val="00903CDF"/>
    <w:rsid w:val="009048C7"/>
    <w:rsid w:val="00906190"/>
    <w:rsid w:val="009118E6"/>
    <w:rsid w:val="00913C71"/>
    <w:rsid w:val="00914B39"/>
    <w:rsid w:val="009222EC"/>
    <w:rsid w:val="00922DAE"/>
    <w:rsid w:val="00925343"/>
    <w:rsid w:val="009304BE"/>
    <w:rsid w:val="00932B3B"/>
    <w:rsid w:val="00932C31"/>
    <w:rsid w:val="0094709E"/>
    <w:rsid w:val="00953B75"/>
    <w:rsid w:val="00985B5E"/>
    <w:rsid w:val="009A505F"/>
    <w:rsid w:val="009B38D5"/>
    <w:rsid w:val="009C00DA"/>
    <w:rsid w:val="009C1500"/>
    <w:rsid w:val="009C2AEC"/>
    <w:rsid w:val="009E6412"/>
    <w:rsid w:val="00A03F74"/>
    <w:rsid w:val="00A06253"/>
    <w:rsid w:val="00A22BEB"/>
    <w:rsid w:val="00A668D4"/>
    <w:rsid w:val="00A711A2"/>
    <w:rsid w:val="00A825B4"/>
    <w:rsid w:val="00AA0B20"/>
    <w:rsid w:val="00AC241C"/>
    <w:rsid w:val="00AD2F6D"/>
    <w:rsid w:val="00AD71EF"/>
    <w:rsid w:val="00AF5081"/>
    <w:rsid w:val="00AF5837"/>
    <w:rsid w:val="00B00DC4"/>
    <w:rsid w:val="00B20F6D"/>
    <w:rsid w:val="00B351BF"/>
    <w:rsid w:val="00B35BD2"/>
    <w:rsid w:val="00B426EA"/>
    <w:rsid w:val="00B5107A"/>
    <w:rsid w:val="00B531F8"/>
    <w:rsid w:val="00B566F3"/>
    <w:rsid w:val="00B57ADF"/>
    <w:rsid w:val="00B70C77"/>
    <w:rsid w:val="00B81E83"/>
    <w:rsid w:val="00B822AD"/>
    <w:rsid w:val="00B826EC"/>
    <w:rsid w:val="00B865D2"/>
    <w:rsid w:val="00BE1337"/>
    <w:rsid w:val="00BE3158"/>
    <w:rsid w:val="00BE3FF8"/>
    <w:rsid w:val="00BF3086"/>
    <w:rsid w:val="00BF5BA7"/>
    <w:rsid w:val="00C068F9"/>
    <w:rsid w:val="00C1354A"/>
    <w:rsid w:val="00C13952"/>
    <w:rsid w:val="00C2147B"/>
    <w:rsid w:val="00C36C23"/>
    <w:rsid w:val="00C47A4A"/>
    <w:rsid w:val="00C5037C"/>
    <w:rsid w:val="00C73EB0"/>
    <w:rsid w:val="00C770A5"/>
    <w:rsid w:val="00C911EE"/>
    <w:rsid w:val="00CB52D9"/>
    <w:rsid w:val="00CB6B75"/>
    <w:rsid w:val="00CB71E1"/>
    <w:rsid w:val="00D029E4"/>
    <w:rsid w:val="00D031C6"/>
    <w:rsid w:val="00D04D5C"/>
    <w:rsid w:val="00D05085"/>
    <w:rsid w:val="00D050BC"/>
    <w:rsid w:val="00D1288C"/>
    <w:rsid w:val="00D1666F"/>
    <w:rsid w:val="00D23D60"/>
    <w:rsid w:val="00D35D96"/>
    <w:rsid w:val="00D402AD"/>
    <w:rsid w:val="00D610FB"/>
    <w:rsid w:val="00D64208"/>
    <w:rsid w:val="00D64339"/>
    <w:rsid w:val="00D67E02"/>
    <w:rsid w:val="00D73451"/>
    <w:rsid w:val="00D77992"/>
    <w:rsid w:val="00D84256"/>
    <w:rsid w:val="00D85811"/>
    <w:rsid w:val="00D9270E"/>
    <w:rsid w:val="00DB2E3F"/>
    <w:rsid w:val="00DB4C8D"/>
    <w:rsid w:val="00DC51FC"/>
    <w:rsid w:val="00DC6091"/>
    <w:rsid w:val="00DD6401"/>
    <w:rsid w:val="00DF45FF"/>
    <w:rsid w:val="00DF4AD5"/>
    <w:rsid w:val="00E00076"/>
    <w:rsid w:val="00E000B6"/>
    <w:rsid w:val="00E05D60"/>
    <w:rsid w:val="00E138A7"/>
    <w:rsid w:val="00E32787"/>
    <w:rsid w:val="00E34267"/>
    <w:rsid w:val="00E40C60"/>
    <w:rsid w:val="00E41B42"/>
    <w:rsid w:val="00E42B4B"/>
    <w:rsid w:val="00E52186"/>
    <w:rsid w:val="00E6714B"/>
    <w:rsid w:val="00E7138D"/>
    <w:rsid w:val="00E83D5D"/>
    <w:rsid w:val="00E9797C"/>
    <w:rsid w:val="00EA5BF1"/>
    <w:rsid w:val="00EB2FC7"/>
    <w:rsid w:val="00EB4377"/>
    <w:rsid w:val="00EC05B0"/>
    <w:rsid w:val="00EC119B"/>
    <w:rsid w:val="00EC1841"/>
    <w:rsid w:val="00EC31E5"/>
    <w:rsid w:val="00EC4BE8"/>
    <w:rsid w:val="00EE129F"/>
    <w:rsid w:val="00EF019F"/>
    <w:rsid w:val="00EF4D85"/>
    <w:rsid w:val="00F073C5"/>
    <w:rsid w:val="00F11CD6"/>
    <w:rsid w:val="00F145B9"/>
    <w:rsid w:val="00F43656"/>
    <w:rsid w:val="00F467DB"/>
    <w:rsid w:val="00F90813"/>
    <w:rsid w:val="00F92BA8"/>
    <w:rsid w:val="00F93F37"/>
    <w:rsid w:val="00FB5013"/>
    <w:rsid w:val="00FE3990"/>
    <w:rsid w:val="00FE3CF0"/>
    <w:rsid w:val="00FE3F69"/>
    <w:rsid w:val="00FF01C4"/>
    <w:rsid w:val="00FF1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DC6BB1"/>
  <w15:chartTrackingRefBased/>
  <w15:docId w15:val="{BB327639-54B5-4B63-BC29-D67B01389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073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073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073C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073C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073C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073C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073C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073C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073C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73C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073C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073C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073C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073C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073C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073C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073C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073C5"/>
    <w:rPr>
      <w:rFonts w:eastAsiaTheme="majorEastAsia" w:cstheme="majorBidi"/>
      <w:color w:val="272727" w:themeColor="text1" w:themeTint="D8"/>
    </w:rPr>
  </w:style>
  <w:style w:type="paragraph" w:styleId="Ttulo">
    <w:name w:val="Title"/>
    <w:basedOn w:val="Normal"/>
    <w:next w:val="Normal"/>
    <w:link w:val="TtuloCar"/>
    <w:uiPriority w:val="10"/>
    <w:qFormat/>
    <w:rsid w:val="00F073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073C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073C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073C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073C5"/>
    <w:pPr>
      <w:spacing w:before="160"/>
      <w:jc w:val="center"/>
    </w:pPr>
    <w:rPr>
      <w:i/>
      <w:iCs/>
      <w:color w:val="404040" w:themeColor="text1" w:themeTint="BF"/>
    </w:rPr>
  </w:style>
  <w:style w:type="character" w:customStyle="1" w:styleId="CitaCar">
    <w:name w:val="Cita Car"/>
    <w:basedOn w:val="Fuentedeprrafopredeter"/>
    <w:link w:val="Cita"/>
    <w:uiPriority w:val="29"/>
    <w:rsid w:val="00F073C5"/>
    <w:rPr>
      <w:i/>
      <w:iCs/>
      <w:color w:val="404040" w:themeColor="text1" w:themeTint="BF"/>
    </w:rPr>
  </w:style>
  <w:style w:type="paragraph" w:styleId="Prrafodelista">
    <w:name w:val="List Paragraph"/>
    <w:basedOn w:val="Normal"/>
    <w:uiPriority w:val="34"/>
    <w:qFormat/>
    <w:rsid w:val="00F073C5"/>
    <w:pPr>
      <w:ind w:left="720"/>
      <w:contextualSpacing/>
    </w:pPr>
  </w:style>
  <w:style w:type="character" w:styleId="nfasisintenso">
    <w:name w:val="Intense Emphasis"/>
    <w:basedOn w:val="Fuentedeprrafopredeter"/>
    <w:uiPriority w:val="21"/>
    <w:qFormat/>
    <w:rsid w:val="00F073C5"/>
    <w:rPr>
      <w:i/>
      <w:iCs/>
      <w:color w:val="0F4761" w:themeColor="accent1" w:themeShade="BF"/>
    </w:rPr>
  </w:style>
  <w:style w:type="paragraph" w:styleId="Citadestacada">
    <w:name w:val="Intense Quote"/>
    <w:basedOn w:val="Normal"/>
    <w:next w:val="Normal"/>
    <w:link w:val="CitadestacadaCar"/>
    <w:uiPriority w:val="30"/>
    <w:qFormat/>
    <w:rsid w:val="00F073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073C5"/>
    <w:rPr>
      <w:i/>
      <w:iCs/>
      <w:color w:val="0F4761" w:themeColor="accent1" w:themeShade="BF"/>
    </w:rPr>
  </w:style>
  <w:style w:type="character" w:styleId="Referenciaintensa">
    <w:name w:val="Intense Reference"/>
    <w:basedOn w:val="Fuentedeprrafopredeter"/>
    <w:uiPriority w:val="32"/>
    <w:qFormat/>
    <w:rsid w:val="00F073C5"/>
    <w:rPr>
      <w:b/>
      <w:bCs/>
      <w:smallCaps/>
      <w:color w:val="0F4761" w:themeColor="accent1" w:themeShade="BF"/>
      <w:spacing w:val="5"/>
    </w:rPr>
  </w:style>
  <w:style w:type="character" w:styleId="Refdecomentario">
    <w:name w:val="annotation reference"/>
    <w:basedOn w:val="Fuentedeprrafopredeter"/>
    <w:uiPriority w:val="99"/>
    <w:semiHidden/>
    <w:unhideWhenUsed/>
    <w:rsid w:val="00F073C5"/>
    <w:rPr>
      <w:sz w:val="16"/>
      <w:szCs w:val="16"/>
    </w:rPr>
  </w:style>
  <w:style w:type="paragraph" w:styleId="Textocomentario">
    <w:name w:val="annotation text"/>
    <w:basedOn w:val="Normal"/>
    <w:link w:val="TextocomentarioCar"/>
    <w:uiPriority w:val="99"/>
    <w:unhideWhenUsed/>
    <w:rsid w:val="00F073C5"/>
    <w:pPr>
      <w:spacing w:line="240" w:lineRule="auto"/>
    </w:pPr>
    <w:rPr>
      <w:sz w:val="20"/>
      <w:szCs w:val="20"/>
    </w:rPr>
  </w:style>
  <w:style w:type="character" w:customStyle="1" w:styleId="TextocomentarioCar">
    <w:name w:val="Texto comentario Car"/>
    <w:basedOn w:val="Fuentedeprrafopredeter"/>
    <w:link w:val="Textocomentario"/>
    <w:uiPriority w:val="99"/>
    <w:rsid w:val="00F073C5"/>
    <w:rPr>
      <w:sz w:val="20"/>
      <w:szCs w:val="20"/>
    </w:rPr>
  </w:style>
  <w:style w:type="paragraph" w:styleId="Asuntodelcomentario">
    <w:name w:val="annotation subject"/>
    <w:basedOn w:val="Textocomentario"/>
    <w:next w:val="Textocomentario"/>
    <w:link w:val="AsuntodelcomentarioCar"/>
    <w:uiPriority w:val="99"/>
    <w:semiHidden/>
    <w:unhideWhenUsed/>
    <w:rsid w:val="00F073C5"/>
    <w:rPr>
      <w:b/>
      <w:bCs/>
    </w:rPr>
  </w:style>
  <w:style w:type="character" w:customStyle="1" w:styleId="AsuntodelcomentarioCar">
    <w:name w:val="Asunto del comentario Car"/>
    <w:basedOn w:val="TextocomentarioCar"/>
    <w:link w:val="Asuntodelcomentario"/>
    <w:uiPriority w:val="99"/>
    <w:semiHidden/>
    <w:rsid w:val="00F073C5"/>
    <w:rPr>
      <w:b/>
      <w:bCs/>
      <w:sz w:val="20"/>
      <w:szCs w:val="20"/>
    </w:rPr>
  </w:style>
  <w:style w:type="paragraph" w:styleId="NormalWeb">
    <w:name w:val="Normal (Web)"/>
    <w:basedOn w:val="Normal"/>
    <w:uiPriority w:val="99"/>
    <w:semiHidden/>
    <w:unhideWhenUsed/>
    <w:rsid w:val="00F073C5"/>
    <w:rPr>
      <w:rFonts w:ascii="Times New Roman" w:hAnsi="Times New Roman" w:cs="Times New Roman"/>
    </w:rPr>
  </w:style>
  <w:style w:type="paragraph" w:styleId="Revisin">
    <w:name w:val="Revision"/>
    <w:hidden/>
    <w:uiPriority w:val="99"/>
    <w:semiHidden/>
    <w:rsid w:val="00602102"/>
    <w:pPr>
      <w:spacing w:after="0" w:line="240" w:lineRule="auto"/>
    </w:pPr>
  </w:style>
  <w:style w:type="paragraph" w:styleId="Descripcin">
    <w:name w:val="caption"/>
    <w:basedOn w:val="Normal"/>
    <w:next w:val="Normal"/>
    <w:uiPriority w:val="35"/>
    <w:unhideWhenUsed/>
    <w:qFormat/>
    <w:rsid w:val="00123DCF"/>
    <w:pPr>
      <w:spacing w:after="200" w:line="240" w:lineRule="auto"/>
    </w:pPr>
    <w:rPr>
      <w:i/>
      <w:iCs/>
      <w:color w:val="0E2841" w:themeColor="text2"/>
      <w:sz w:val="18"/>
      <w:szCs w:val="18"/>
    </w:rPr>
  </w:style>
  <w:style w:type="character" w:styleId="Textodelmarcadordeposicin">
    <w:name w:val="Placeholder Text"/>
    <w:basedOn w:val="Fuentedeprrafopredeter"/>
    <w:uiPriority w:val="99"/>
    <w:semiHidden/>
    <w:rsid w:val="00D029E4"/>
    <w:rPr>
      <w:color w:val="666666"/>
    </w:rPr>
  </w:style>
  <w:style w:type="table" w:styleId="Tablaconcuadrcula">
    <w:name w:val="Table Grid"/>
    <w:basedOn w:val="Tablanormal"/>
    <w:uiPriority w:val="39"/>
    <w:rsid w:val="004477D1"/>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314362">
      <w:bodyDiv w:val="1"/>
      <w:marLeft w:val="0"/>
      <w:marRight w:val="0"/>
      <w:marTop w:val="0"/>
      <w:marBottom w:val="0"/>
      <w:divBdr>
        <w:top w:val="none" w:sz="0" w:space="0" w:color="auto"/>
        <w:left w:val="none" w:sz="0" w:space="0" w:color="auto"/>
        <w:bottom w:val="none" w:sz="0" w:space="0" w:color="auto"/>
        <w:right w:val="none" w:sz="0" w:space="0" w:color="auto"/>
      </w:divBdr>
    </w:div>
    <w:div w:id="459105412">
      <w:bodyDiv w:val="1"/>
      <w:marLeft w:val="0"/>
      <w:marRight w:val="0"/>
      <w:marTop w:val="0"/>
      <w:marBottom w:val="0"/>
      <w:divBdr>
        <w:top w:val="none" w:sz="0" w:space="0" w:color="auto"/>
        <w:left w:val="none" w:sz="0" w:space="0" w:color="auto"/>
        <w:bottom w:val="none" w:sz="0" w:space="0" w:color="auto"/>
        <w:right w:val="none" w:sz="0" w:space="0" w:color="auto"/>
      </w:divBdr>
    </w:div>
    <w:div w:id="502429106">
      <w:bodyDiv w:val="1"/>
      <w:marLeft w:val="0"/>
      <w:marRight w:val="0"/>
      <w:marTop w:val="0"/>
      <w:marBottom w:val="0"/>
      <w:divBdr>
        <w:top w:val="none" w:sz="0" w:space="0" w:color="auto"/>
        <w:left w:val="none" w:sz="0" w:space="0" w:color="auto"/>
        <w:bottom w:val="none" w:sz="0" w:space="0" w:color="auto"/>
        <w:right w:val="none" w:sz="0" w:space="0" w:color="auto"/>
      </w:divBdr>
      <w:divsChild>
        <w:div w:id="1638412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99354">
      <w:bodyDiv w:val="1"/>
      <w:marLeft w:val="0"/>
      <w:marRight w:val="0"/>
      <w:marTop w:val="0"/>
      <w:marBottom w:val="0"/>
      <w:divBdr>
        <w:top w:val="none" w:sz="0" w:space="0" w:color="auto"/>
        <w:left w:val="none" w:sz="0" w:space="0" w:color="auto"/>
        <w:bottom w:val="none" w:sz="0" w:space="0" w:color="auto"/>
        <w:right w:val="none" w:sz="0" w:space="0" w:color="auto"/>
      </w:divBdr>
    </w:div>
    <w:div w:id="541284204">
      <w:bodyDiv w:val="1"/>
      <w:marLeft w:val="0"/>
      <w:marRight w:val="0"/>
      <w:marTop w:val="0"/>
      <w:marBottom w:val="0"/>
      <w:divBdr>
        <w:top w:val="none" w:sz="0" w:space="0" w:color="auto"/>
        <w:left w:val="none" w:sz="0" w:space="0" w:color="auto"/>
        <w:bottom w:val="none" w:sz="0" w:space="0" w:color="auto"/>
        <w:right w:val="none" w:sz="0" w:space="0" w:color="auto"/>
      </w:divBdr>
    </w:div>
    <w:div w:id="549270870">
      <w:bodyDiv w:val="1"/>
      <w:marLeft w:val="0"/>
      <w:marRight w:val="0"/>
      <w:marTop w:val="0"/>
      <w:marBottom w:val="0"/>
      <w:divBdr>
        <w:top w:val="none" w:sz="0" w:space="0" w:color="auto"/>
        <w:left w:val="none" w:sz="0" w:space="0" w:color="auto"/>
        <w:bottom w:val="none" w:sz="0" w:space="0" w:color="auto"/>
        <w:right w:val="none" w:sz="0" w:space="0" w:color="auto"/>
      </w:divBdr>
    </w:div>
    <w:div w:id="580412824">
      <w:bodyDiv w:val="1"/>
      <w:marLeft w:val="0"/>
      <w:marRight w:val="0"/>
      <w:marTop w:val="0"/>
      <w:marBottom w:val="0"/>
      <w:divBdr>
        <w:top w:val="none" w:sz="0" w:space="0" w:color="auto"/>
        <w:left w:val="none" w:sz="0" w:space="0" w:color="auto"/>
        <w:bottom w:val="none" w:sz="0" w:space="0" w:color="auto"/>
        <w:right w:val="none" w:sz="0" w:space="0" w:color="auto"/>
      </w:divBdr>
      <w:divsChild>
        <w:div w:id="365301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1976602">
      <w:bodyDiv w:val="1"/>
      <w:marLeft w:val="0"/>
      <w:marRight w:val="0"/>
      <w:marTop w:val="0"/>
      <w:marBottom w:val="0"/>
      <w:divBdr>
        <w:top w:val="none" w:sz="0" w:space="0" w:color="auto"/>
        <w:left w:val="none" w:sz="0" w:space="0" w:color="auto"/>
        <w:bottom w:val="none" w:sz="0" w:space="0" w:color="auto"/>
        <w:right w:val="none" w:sz="0" w:space="0" w:color="auto"/>
      </w:divBdr>
    </w:div>
    <w:div w:id="702487050">
      <w:bodyDiv w:val="1"/>
      <w:marLeft w:val="0"/>
      <w:marRight w:val="0"/>
      <w:marTop w:val="0"/>
      <w:marBottom w:val="0"/>
      <w:divBdr>
        <w:top w:val="none" w:sz="0" w:space="0" w:color="auto"/>
        <w:left w:val="none" w:sz="0" w:space="0" w:color="auto"/>
        <w:bottom w:val="none" w:sz="0" w:space="0" w:color="auto"/>
        <w:right w:val="none" w:sz="0" w:space="0" w:color="auto"/>
      </w:divBdr>
      <w:divsChild>
        <w:div w:id="451245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83755">
      <w:bodyDiv w:val="1"/>
      <w:marLeft w:val="0"/>
      <w:marRight w:val="0"/>
      <w:marTop w:val="0"/>
      <w:marBottom w:val="0"/>
      <w:divBdr>
        <w:top w:val="none" w:sz="0" w:space="0" w:color="auto"/>
        <w:left w:val="none" w:sz="0" w:space="0" w:color="auto"/>
        <w:bottom w:val="none" w:sz="0" w:space="0" w:color="auto"/>
        <w:right w:val="none" w:sz="0" w:space="0" w:color="auto"/>
      </w:divBdr>
    </w:div>
    <w:div w:id="800343595">
      <w:bodyDiv w:val="1"/>
      <w:marLeft w:val="0"/>
      <w:marRight w:val="0"/>
      <w:marTop w:val="0"/>
      <w:marBottom w:val="0"/>
      <w:divBdr>
        <w:top w:val="none" w:sz="0" w:space="0" w:color="auto"/>
        <w:left w:val="none" w:sz="0" w:space="0" w:color="auto"/>
        <w:bottom w:val="none" w:sz="0" w:space="0" w:color="auto"/>
        <w:right w:val="none" w:sz="0" w:space="0" w:color="auto"/>
      </w:divBdr>
    </w:div>
    <w:div w:id="803431639">
      <w:bodyDiv w:val="1"/>
      <w:marLeft w:val="0"/>
      <w:marRight w:val="0"/>
      <w:marTop w:val="0"/>
      <w:marBottom w:val="0"/>
      <w:divBdr>
        <w:top w:val="none" w:sz="0" w:space="0" w:color="auto"/>
        <w:left w:val="none" w:sz="0" w:space="0" w:color="auto"/>
        <w:bottom w:val="none" w:sz="0" w:space="0" w:color="auto"/>
        <w:right w:val="none" w:sz="0" w:space="0" w:color="auto"/>
      </w:divBdr>
    </w:div>
    <w:div w:id="973560942">
      <w:bodyDiv w:val="1"/>
      <w:marLeft w:val="0"/>
      <w:marRight w:val="0"/>
      <w:marTop w:val="0"/>
      <w:marBottom w:val="0"/>
      <w:divBdr>
        <w:top w:val="none" w:sz="0" w:space="0" w:color="auto"/>
        <w:left w:val="none" w:sz="0" w:space="0" w:color="auto"/>
        <w:bottom w:val="none" w:sz="0" w:space="0" w:color="auto"/>
        <w:right w:val="none" w:sz="0" w:space="0" w:color="auto"/>
      </w:divBdr>
    </w:div>
    <w:div w:id="981614942">
      <w:bodyDiv w:val="1"/>
      <w:marLeft w:val="0"/>
      <w:marRight w:val="0"/>
      <w:marTop w:val="0"/>
      <w:marBottom w:val="0"/>
      <w:divBdr>
        <w:top w:val="none" w:sz="0" w:space="0" w:color="auto"/>
        <w:left w:val="none" w:sz="0" w:space="0" w:color="auto"/>
        <w:bottom w:val="none" w:sz="0" w:space="0" w:color="auto"/>
        <w:right w:val="none" w:sz="0" w:space="0" w:color="auto"/>
      </w:divBdr>
    </w:div>
    <w:div w:id="1070539019">
      <w:bodyDiv w:val="1"/>
      <w:marLeft w:val="0"/>
      <w:marRight w:val="0"/>
      <w:marTop w:val="0"/>
      <w:marBottom w:val="0"/>
      <w:divBdr>
        <w:top w:val="none" w:sz="0" w:space="0" w:color="auto"/>
        <w:left w:val="none" w:sz="0" w:space="0" w:color="auto"/>
        <w:bottom w:val="none" w:sz="0" w:space="0" w:color="auto"/>
        <w:right w:val="none" w:sz="0" w:space="0" w:color="auto"/>
      </w:divBdr>
    </w:div>
    <w:div w:id="1096365181">
      <w:bodyDiv w:val="1"/>
      <w:marLeft w:val="0"/>
      <w:marRight w:val="0"/>
      <w:marTop w:val="0"/>
      <w:marBottom w:val="0"/>
      <w:divBdr>
        <w:top w:val="none" w:sz="0" w:space="0" w:color="auto"/>
        <w:left w:val="none" w:sz="0" w:space="0" w:color="auto"/>
        <w:bottom w:val="none" w:sz="0" w:space="0" w:color="auto"/>
        <w:right w:val="none" w:sz="0" w:space="0" w:color="auto"/>
      </w:divBdr>
    </w:div>
    <w:div w:id="1106929277">
      <w:bodyDiv w:val="1"/>
      <w:marLeft w:val="0"/>
      <w:marRight w:val="0"/>
      <w:marTop w:val="0"/>
      <w:marBottom w:val="0"/>
      <w:divBdr>
        <w:top w:val="none" w:sz="0" w:space="0" w:color="auto"/>
        <w:left w:val="none" w:sz="0" w:space="0" w:color="auto"/>
        <w:bottom w:val="none" w:sz="0" w:space="0" w:color="auto"/>
        <w:right w:val="none" w:sz="0" w:space="0" w:color="auto"/>
      </w:divBdr>
    </w:div>
    <w:div w:id="1189678642">
      <w:bodyDiv w:val="1"/>
      <w:marLeft w:val="0"/>
      <w:marRight w:val="0"/>
      <w:marTop w:val="0"/>
      <w:marBottom w:val="0"/>
      <w:divBdr>
        <w:top w:val="none" w:sz="0" w:space="0" w:color="auto"/>
        <w:left w:val="none" w:sz="0" w:space="0" w:color="auto"/>
        <w:bottom w:val="none" w:sz="0" w:space="0" w:color="auto"/>
        <w:right w:val="none" w:sz="0" w:space="0" w:color="auto"/>
      </w:divBdr>
    </w:div>
    <w:div w:id="1491485728">
      <w:bodyDiv w:val="1"/>
      <w:marLeft w:val="0"/>
      <w:marRight w:val="0"/>
      <w:marTop w:val="0"/>
      <w:marBottom w:val="0"/>
      <w:divBdr>
        <w:top w:val="none" w:sz="0" w:space="0" w:color="auto"/>
        <w:left w:val="none" w:sz="0" w:space="0" w:color="auto"/>
        <w:bottom w:val="none" w:sz="0" w:space="0" w:color="auto"/>
        <w:right w:val="none" w:sz="0" w:space="0" w:color="auto"/>
      </w:divBdr>
    </w:div>
    <w:div w:id="1497258891">
      <w:bodyDiv w:val="1"/>
      <w:marLeft w:val="0"/>
      <w:marRight w:val="0"/>
      <w:marTop w:val="0"/>
      <w:marBottom w:val="0"/>
      <w:divBdr>
        <w:top w:val="none" w:sz="0" w:space="0" w:color="auto"/>
        <w:left w:val="none" w:sz="0" w:space="0" w:color="auto"/>
        <w:bottom w:val="none" w:sz="0" w:space="0" w:color="auto"/>
        <w:right w:val="none" w:sz="0" w:space="0" w:color="auto"/>
      </w:divBdr>
    </w:div>
    <w:div w:id="1593001948">
      <w:bodyDiv w:val="1"/>
      <w:marLeft w:val="0"/>
      <w:marRight w:val="0"/>
      <w:marTop w:val="0"/>
      <w:marBottom w:val="0"/>
      <w:divBdr>
        <w:top w:val="none" w:sz="0" w:space="0" w:color="auto"/>
        <w:left w:val="none" w:sz="0" w:space="0" w:color="auto"/>
        <w:bottom w:val="none" w:sz="0" w:space="0" w:color="auto"/>
        <w:right w:val="none" w:sz="0" w:space="0" w:color="auto"/>
      </w:divBdr>
    </w:div>
    <w:div w:id="1737237051">
      <w:bodyDiv w:val="1"/>
      <w:marLeft w:val="0"/>
      <w:marRight w:val="0"/>
      <w:marTop w:val="0"/>
      <w:marBottom w:val="0"/>
      <w:divBdr>
        <w:top w:val="none" w:sz="0" w:space="0" w:color="auto"/>
        <w:left w:val="none" w:sz="0" w:space="0" w:color="auto"/>
        <w:bottom w:val="none" w:sz="0" w:space="0" w:color="auto"/>
        <w:right w:val="none" w:sz="0" w:space="0" w:color="auto"/>
      </w:divBdr>
    </w:div>
    <w:div w:id="1765108521">
      <w:bodyDiv w:val="1"/>
      <w:marLeft w:val="0"/>
      <w:marRight w:val="0"/>
      <w:marTop w:val="0"/>
      <w:marBottom w:val="0"/>
      <w:divBdr>
        <w:top w:val="none" w:sz="0" w:space="0" w:color="auto"/>
        <w:left w:val="none" w:sz="0" w:space="0" w:color="auto"/>
        <w:bottom w:val="none" w:sz="0" w:space="0" w:color="auto"/>
        <w:right w:val="none" w:sz="0" w:space="0" w:color="auto"/>
      </w:divBdr>
    </w:div>
    <w:div w:id="1840778282">
      <w:bodyDiv w:val="1"/>
      <w:marLeft w:val="0"/>
      <w:marRight w:val="0"/>
      <w:marTop w:val="0"/>
      <w:marBottom w:val="0"/>
      <w:divBdr>
        <w:top w:val="none" w:sz="0" w:space="0" w:color="auto"/>
        <w:left w:val="none" w:sz="0" w:space="0" w:color="auto"/>
        <w:bottom w:val="none" w:sz="0" w:space="0" w:color="auto"/>
        <w:right w:val="none" w:sz="0" w:space="0" w:color="auto"/>
      </w:divBdr>
    </w:div>
    <w:div w:id="1884126788">
      <w:bodyDiv w:val="1"/>
      <w:marLeft w:val="0"/>
      <w:marRight w:val="0"/>
      <w:marTop w:val="0"/>
      <w:marBottom w:val="0"/>
      <w:divBdr>
        <w:top w:val="none" w:sz="0" w:space="0" w:color="auto"/>
        <w:left w:val="none" w:sz="0" w:space="0" w:color="auto"/>
        <w:bottom w:val="none" w:sz="0" w:space="0" w:color="auto"/>
        <w:right w:val="none" w:sz="0" w:space="0" w:color="auto"/>
      </w:divBdr>
    </w:div>
    <w:div w:id="1906796311">
      <w:bodyDiv w:val="1"/>
      <w:marLeft w:val="0"/>
      <w:marRight w:val="0"/>
      <w:marTop w:val="0"/>
      <w:marBottom w:val="0"/>
      <w:divBdr>
        <w:top w:val="none" w:sz="0" w:space="0" w:color="auto"/>
        <w:left w:val="none" w:sz="0" w:space="0" w:color="auto"/>
        <w:bottom w:val="none" w:sz="0" w:space="0" w:color="auto"/>
        <w:right w:val="none" w:sz="0" w:space="0" w:color="auto"/>
      </w:divBdr>
    </w:div>
    <w:div w:id="1923680203">
      <w:bodyDiv w:val="1"/>
      <w:marLeft w:val="0"/>
      <w:marRight w:val="0"/>
      <w:marTop w:val="0"/>
      <w:marBottom w:val="0"/>
      <w:divBdr>
        <w:top w:val="none" w:sz="0" w:space="0" w:color="auto"/>
        <w:left w:val="none" w:sz="0" w:space="0" w:color="auto"/>
        <w:bottom w:val="none" w:sz="0" w:space="0" w:color="auto"/>
        <w:right w:val="none" w:sz="0" w:space="0" w:color="auto"/>
      </w:divBdr>
    </w:div>
    <w:div w:id="1994289869">
      <w:bodyDiv w:val="1"/>
      <w:marLeft w:val="0"/>
      <w:marRight w:val="0"/>
      <w:marTop w:val="0"/>
      <w:marBottom w:val="0"/>
      <w:divBdr>
        <w:top w:val="none" w:sz="0" w:space="0" w:color="auto"/>
        <w:left w:val="none" w:sz="0" w:space="0" w:color="auto"/>
        <w:bottom w:val="none" w:sz="0" w:space="0" w:color="auto"/>
        <w:right w:val="none" w:sz="0" w:space="0" w:color="auto"/>
      </w:divBdr>
      <w:divsChild>
        <w:div w:id="2007971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377640">
      <w:bodyDiv w:val="1"/>
      <w:marLeft w:val="0"/>
      <w:marRight w:val="0"/>
      <w:marTop w:val="0"/>
      <w:marBottom w:val="0"/>
      <w:divBdr>
        <w:top w:val="none" w:sz="0" w:space="0" w:color="auto"/>
        <w:left w:val="none" w:sz="0" w:space="0" w:color="auto"/>
        <w:bottom w:val="none" w:sz="0" w:space="0" w:color="auto"/>
        <w:right w:val="none" w:sz="0" w:space="0" w:color="auto"/>
      </w:divBdr>
    </w:div>
    <w:div w:id="2003046200">
      <w:bodyDiv w:val="1"/>
      <w:marLeft w:val="0"/>
      <w:marRight w:val="0"/>
      <w:marTop w:val="0"/>
      <w:marBottom w:val="0"/>
      <w:divBdr>
        <w:top w:val="none" w:sz="0" w:space="0" w:color="auto"/>
        <w:left w:val="none" w:sz="0" w:space="0" w:color="auto"/>
        <w:bottom w:val="none" w:sz="0" w:space="0" w:color="auto"/>
        <w:right w:val="none" w:sz="0" w:space="0" w:color="auto"/>
      </w:divBdr>
    </w:div>
    <w:div w:id="2019654369">
      <w:bodyDiv w:val="1"/>
      <w:marLeft w:val="0"/>
      <w:marRight w:val="0"/>
      <w:marTop w:val="0"/>
      <w:marBottom w:val="0"/>
      <w:divBdr>
        <w:top w:val="none" w:sz="0" w:space="0" w:color="auto"/>
        <w:left w:val="none" w:sz="0" w:space="0" w:color="auto"/>
        <w:bottom w:val="none" w:sz="0" w:space="0" w:color="auto"/>
        <w:right w:val="none" w:sz="0" w:space="0" w:color="auto"/>
      </w:divBdr>
    </w:div>
    <w:div w:id="208371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microsoft.com/office/2016/09/relationships/commentsIds" Target="commentsId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900A2-D912-4D9A-99ED-849A375AF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43</Pages>
  <Words>8228</Words>
  <Characters>47148</Characters>
  <Application>Microsoft Office Word</Application>
  <DocSecurity>0</DocSecurity>
  <Lines>1347</Lines>
  <Paragraphs>450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Andres Castañeda Quintero</dc:creator>
  <cp:keywords/>
  <dc:description/>
  <cp:lastModifiedBy>Raul Andres Castañeda Quintero</cp:lastModifiedBy>
  <cp:revision>44</cp:revision>
  <cp:lastPrinted>2025-08-21T22:06:00Z</cp:lastPrinted>
  <dcterms:created xsi:type="dcterms:W3CDTF">2025-09-15T23:04:00Z</dcterms:created>
  <dcterms:modified xsi:type="dcterms:W3CDTF">2025-11-20T15:20:00Z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51a721ac-30a0-4675-b529-642301024fae</vt:lpwstr>
  </property>
</Properties>
</file>