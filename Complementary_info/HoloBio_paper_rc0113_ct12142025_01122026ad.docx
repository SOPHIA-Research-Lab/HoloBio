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3EAA0B" w14:textId="4ADAFBE3" w:rsidR="00871331" w:rsidRPr="00AC2A3D" w:rsidRDefault="00032F4A" w:rsidP="00D04448">
      <w:pPr>
        <w:rPr>
          <w:lang w:val="es-CO"/>
        </w:rPr>
      </w:pPr>
      <w:bookmarkStart w:id="0" w:name="_Hlk199701980"/>
      <w:proofErr w:type="spellStart"/>
      <w:r w:rsidRPr="00B95ACB">
        <w:rPr>
          <w:i/>
          <w:iCs/>
          <w:sz w:val="40"/>
          <w:szCs w:val="40"/>
          <w:lang w:val="es-CO"/>
        </w:rPr>
        <w:t>HoloBio</w:t>
      </w:r>
      <w:proofErr w:type="spellEnd"/>
      <w:r w:rsidRPr="00B95ACB">
        <w:rPr>
          <w:sz w:val="40"/>
          <w:szCs w:val="40"/>
          <w:lang w:val="es-CO"/>
        </w:rPr>
        <w:t xml:space="preserve">: A </w:t>
      </w:r>
      <w:proofErr w:type="spellStart"/>
      <w:r w:rsidRPr="00B95ACB">
        <w:rPr>
          <w:sz w:val="40"/>
          <w:szCs w:val="40"/>
          <w:lang w:val="es-CO"/>
        </w:rPr>
        <w:t>Holographic</w:t>
      </w:r>
      <w:proofErr w:type="spellEnd"/>
      <w:r w:rsidRPr="00B95ACB">
        <w:rPr>
          <w:sz w:val="40"/>
          <w:szCs w:val="40"/>
          <w:lang w:val="es-CO"/>
        </w:rPr>
        <w:t xml:space="preserve"> </w:t>
      </w:r>
      <w:proofErr w:type="spellStart"/>
      <w:r w:rsidRPr="00B95ACB">
        <w:rPr>
          <w:sz w:val="40"/>
          <w:szCs w:val="40"/>
          <w:lang w:val="es-CO"/>
        </w:rPr>
        <w:t>Microscopy</w:t>
      </w:r>
      <w:proofErr w:type="spellEnd"/>
      <w:r w:rsidRPr="00B95ACB">
        <w:rPr>
          <w:sz w:val="40"/>
          <w:szCs w:val="40"/>
          <w:lang w:val="es-CO"/>
        </w:rPr>
        <w:t xml:space="preserve"> </w:t>
      </w:r>
      <w:r w:rsidR="00212B30" w:rsidRPr="00813A37">
        <w:rPr>
          <w:sz w:val="40"/>
          <w:szCs w:val="40"/>
          <w:lang w:val="es-CO"/>
        </w:rPr>
        <w:t xml:space="preserve">Tool </w:t>
      </w:r>
      <w:proofErr w:type="spellStart"/>
      <w:r w:rsidR="00212B30" w:rsidRPr="00813A37">
        <w:rPr>
          <w:sz w:val="40"/>
          <w:szCs w:val="40"/>
          <w:lang w:val="es-CO"/>
        </w:rPr>
        <w:t>for</w:t>
      </w:r>
      <w:proofErr w:type="spellEnd"/>
      <w:r w:rsidR="00882714" w:rsidRPr="00813A37">
        <w:rPr>
          <w:sz w:val="40"/>
          <w:szCs w:val="40"/>
          <w:lang w:val="es-CO"/>
        </w:rPr>
        <w:t xml:space="preserve"> </w:t>
      </w:r>
      <w:proofErr w:type="spellStart"/>
      <w:r w:rsidR="00882714" w:rsidRPr="00813A37">
        <w:rPr>
          <w:sz w:val="40"/>
          <w:szCs w:val="40"/>
          <w:lang w:val="es-CO"/>
        </w:rPr>
        <w:t>Quantitative</w:t>
      </w:r>
      <w:proofErr w:type="spellEnd"/>
      <w:r w:rsidR="00882714" w:rsidRPr="00B95ACB">
        <w:rPr>
          <w:sz w:val="40"/>
          <w:szCs w:val="40"/>
          <w:lang w:val="es-CO"/>
        </w:rPr>
        <w:t xml:space="preserve"> </w:t>
      </w:r>
      <w:bookmarkEnd w:id="0"/>
      <w:proofErr w:type="spellStart"/>
      <w:r w:rsidR="00882714" w:rsidRPr="00813A37">
        <w:rPr>
          <w:sz w:val="40"/>
          <w:szCs w:val="40"/>
          <w:lang w:val="es-CO"/>
        </w:rPr>
        <w:t>Bio</w:t>
      </w:r>
      <w:r w:rsidR="00876D17" w:rsidRPr="00B95ACB">
        <w:rPr>
          <w:sz w:val="40"/>
          <w:szCs w:val="40"/>
          <w:lang w:val="es-CO"/>
        </w:rPr>
        <w:t>logical</w:t>
      </w:r>
      <w:proofErr w:type="spellEnd"/>
      <w:r w:rsidR="00882714" w:rsidRPr="00813A37">
        <w:rPr>
          <w:sz w:val="40"/>
          <w:szCs w:val="40"/>
          <w:lang w:val="es-CO"/>
        </w:rPr>
        <w:t xml:space="preserve"> </w:t>
      </w:r>
      <w:proofErr w:type="spellStart"/>
      <w:r w:rsidR="00882714" w:rsidRPr="00813A37">
        <w:rPr>
          <w:sz w:val="40"/>
          <w:szCs w:val="40"/>
          <w:lang w:val="es-CO"/>
        </w:rPr>
        <w:t>Analysis</w:t>
      </w:r>
      <w:proofErr w:type="spellEnd"/>
      <w:r w:rsidR="00A53EC3" w:rsidRPr="00B95ACB">
        <w:rPr>
          <w:b/>
          <w:bCs/>
          <w:lang w:val="es-CO"/>
        </w:rPr>
        <w:br/>
      </w:r>
      <w:r w:rsidR="00A53EC3" w:rsidRPr="00D04448">
        <w:rPr>
          <w:rFonts w:ascii="Arial" w:hAnsi="Arial" w:cs="Arial"/>
          <w:b/>
          <w:bCs/>
          <w:lang w:val="es-CO"/>
        </w:rPr>
        <w:t>Waira Mona</w:t>
      </w:r>
      <w:r w:rsidR="00D04448" w:rsidRPr="00D04448">
        <w:rPr>
          <w:rFonts w:ascii="Arial" w:hAnsi="Arial" w:cs="Arial"/>
          <w:b/>
          <w:bCs/>
          <w:vertAlign w:val="superscript"/>
          <w:lang w:val="es-CO"/>
        </w:rPr>
        <w:t>1</w:t>
      </w:r>
      <w:r w:rsidR="00A53EC3" w:rsidRPr="00D04448">
        <w:rPr>
          <w:rFonts w:ascii="Arial" w:hAnsi="Arial" w:cs="Arial"/>
          <w:b/>
          <w:bCs/>
          <w:lang w:val="es-CO"/>
        </w:rPr>
        <w:t xml:space="preserve">, </w:t>
      </w:r>
      <w:r w:rsidR="00C429CE">
        <w:rPr>
          <w:rFonts w:ascii="Arial" w:hAnsi="Arial" w:cs="Arial"/>
          <w:b/>
          <w:bCs/>
          <w:lang w:val="es-CO"/>
        </w:rPr>
        <w:t xml:space="preserve">Maria </w:t>
      </w:r>
      <w:r w:rsidR="00451192">
        <w:rPr>
          <w:rFonts w:ascii="Arial" w:hAnsi="Arial" w:cs="Arial"/>
          <w:b/>
          <w:bCs/>
          <w:lang w:val="es-CO"/>
        </w:rPr>
        <w:t xml:space="preserve">J. </w:t>
      </w:r>
      <w:r w:rsidR="004A49B0">
        <w:rPr>
          <w:rFonts w:ascii="Arial" w:hAnsi="Arial" w:cs="Arial"/>
          <w:b/>
          <w:bCs/>
          <w:lang w:val="es-CO"/>
        </w:rPr>
        <w:t>Gil</w:t>
      </w:r>
      <w:r w:rsidR="00451192">
        <w:rPr>
          <w:rFonts w:ascii="Arial" w:hAnsi="Arial" w:cs="Arial"/>
          <w:b/>
          <w:bCs/>
          <w:lang w:val="es-CO"/>
        </w:rPr>
        <w:t>-Herrera</w:t>
      </w:r>
      <w:r w:rsidR="004A49B0" w:rsidRPr="00D04448">
        <w:rPr>
          <w:rFonts w:ascii="Arial" w:hAnsi="Arial" w:cs="Arial"/>
          <w:b/>
          <w:bCs/>
          <w:vertAlign w:val="superscript"/>
          <w:lang w:val="es-CO"/>
        </w:rPr>
        <w:t>1</w:t>
      </w:r>
      <w:r w:rsidR="00C429CE">
        <w:rPr>
          <w:rFonts w:ascii="Arial" w:hAnsi="Arial" w:cs="Arial"/>
          <w:b/>
          <w:bCs/>
          <w:lang w:val="es-CO"/>
        </w:rPr>
        <w:t xml:space="preserve">, </w:t>
      </w:r>
      <w:r w:rsidR="004E3B5C">
        <w:rPr>
          <w:rFonts w:ascii="Arial" w:hAnsi="Arial" w:cs="Arial"/>
          <w:b/>
          <w:bCs/>
          <w:lang w:val="es-CO"/>
        </w:rPr>
        <w:t>Emanuel Mazo</w:t>
      </w:r>
      <w:r w:rsidR="004E3B5C" w:rsidRPr="00D04448">
        <w:rPr>
          <w:rFonts w:ascii="Arial" w:hAnsi="Arial" w:cs="Arial"/>
          <w:b/>
          <w:bCs/>
          <w:vertAlign w:val="superscript"/>
          <w:lang w:val="es-CO"/>
        </w:rPr>
        <w:t>1</w:t>
      </w:r>
      <w:r w:rsidR="004E3B5C">
        <w:rPr>
          <w:rFonts w:ascii="Arial" w:hAnsi="Arial" w:cs="Arial"/>
          <w:b/>
          <w:bCs/>
          <w:lang w:val="es-CO"/>
        </w:rPr>
        <w:t xml:space="preserve">, </w:t>
      </w:r>
      <w:r w:rsidR="005976C1">
        <w:rPr>
          <w:rFonts w:ascii="Arial" w:hAnsi="Arial" w:cs="Arial"/>
          <w:b/>
          <w:bCs/>
          <w:lang w:val="es-CO"/>
        </w:rPr>
        <w:t>Daniel Córdoba</w:t>
      </w:r>
      <w:r w:rsidR="005976C1" w:rsidRPr="00D04448">
        <w:rPr>
          <w:rFonts w:ascii="Arial" w:hAnsi="Arial" w:cs="Arial"/>
          <w:b/>
          <w:bCs/>
          <w:vertAlign w:val="superscript"/>
          <w:lang w:val="es-CO"/>
        </w:rPr>
        <w:t>1</w:t>
      </w:r>
      <w:r w:rsidR="005976C1">
        <w:rPr>
          <w:rFonts w:ascii="Arial" w:hAnsi="Arial" w:cs="Arial"/>
          <w:b/>
          <w:bCs/>
          <w:lang w:val="es-CO"/>
        </w:rPr>
        <w:t xml:space="preserve">, </w:t>
      </w:r>
      <w:r w:rsidR="002A238D">
        <w:rPr>
          <w:rFonts w:ascii="Arial" w:hAnsi="Arial" w:cs="Arial"/>
          <w:b/>
          <w:bCs/>
          <w:lang w:val="es-CO"/>
        </w:rPr>
        <w:t>Sofia Obando</w:t>
      </w:r>
      <w:r w:rsidR="002A238D">
        <w:rPr>
          <w:rFonts w:ascii="Arial" w:hAnsi="Arial" w:cs="Arial"/>
          <w:b/>
          <w:bCs/>
          <w:vertAlign w:val="superscript"/>
          <w:lang w:val="es-CO"/>
        </w:rPr>
        <w:t>2</w:t>
      </w:r>
      <w:r w:rsidR="002A238D">
        <w:rPr>
          <w:rFonts w:ascii="Arial" w:hAnsi="Arial" w:cs="Arial"/>
          <w:b/>
          <w:bCs/>
          <w:lang w:val="es-CO"/>
        </w:rPr>
        <w:t xml:space="preserve">, </w:t>
      </w:r>
      <w:r w:rsidR="00BD3991">
        <w:rPr>
          <w:rFonts w:ascii="Arial" w:hAnsi="Arial" w:cs="Arial"/>
          <w:b/>
          <w:bCs/>
          <w:lang w:val="es-CO"/>
        </w:rPr>
        <w:t>Maria J</w:t>
      </w:r>
      <w:r w:rsidR="0043375E">
        <w:rPr>
          <w:rFonts w:ascii="Arial" w:hAnsi="Arial" w:cs="Arial"/>
          <w:b/>
          <w:bCs/>
          <w:lang w:val="es-CO"/>
        </w:rPr>
        <w:t>. Lopera</w:t>
      </w:r>
      <w:r w:rsidR="00F9772D" w:rsidRPr="00D04448">
        <w:rPr>
          <w:rFonts w:ascii="Arial" w:hAnsi="Arial" w:cs="Arial"/>
          <w:b/>
          <w:bCs/>
          <w:vertAlign w:val="superscript"/>
          <w:lang w:val="es-CO"/>
        </w:rPr>
        <w:t>1</w:t>
      </w:r>
      <w:r w:rsidR="00BD3991">
        <w:rPr>
          <w:rFonts w:ascii="Arial" w:hAnsi="Arial" w:cs="Arial"/>
          <w:b/>
          <w:bCs/>
          <w:lang w:val="es-CO"/>
        </w:rPr>
        <w:t xml:space="preserve">, </w:t>
      </w:r>
      <w:r w:rsidR="00605DE9">
        <w:rPr>
          <w:rFonts w:ascii="Arial" w:hAnsi="Arial" w:cs="Arial"/>
          <w:b/>
          <w:bCs/>
          <w:lang w:val="es-CO"/>
        </w:rPr>
        <w:t>Rene Restrepo</w:t>
      </w:r>
      <w:r w:rsidR="00605DE9" w:rsidRPr="00D04448">
        <w:rPr>
          <w:rFonts w:ascii="Arial" w:hAnsi="Arial" w:cs="Arial"/>
          <w:b/>
          <w:bCs/>
          <w:vertAlign w:val="superscript"/>
          <w:lang w:val="es-CO"/>
        </w:rPr>
        <w:t>1</w:t>
      </w:r>
      <w:r w:rsidR="00605DE9">
        <w:rPr>
          <w:rFonts w:ascii="Arial" w:hAnsi="Arial" w:cs="Arial"/>
          <w:b/>
          <w:bCs/>
          <w:lang w:val="es-CO"/>
        </w:rPr>
        <w:t xml:space="preserve">, </w:t>
      </w:r>
      <w:r w:rsidR="00A53EC3" w:rsidRPr="00D04448">
        <w:rPr>
          <w:rFonts w:ascii="Arial" w:hAnsi="Arial" w:cs="Arial"/>
          <w:b/>
          <w:bCs/>
          <w:lang w:val="es-CO"/>
        </w:rPr>
        <w:t>Carlos Trujillo</w:t>
      </w:r>
      <w:r w:rsidR="00D04448" w:rsidRPr="00D04448">
        <w:rPr>
          <w:rFonts w:ascii="Arial" w:hAnsi="Arial" w:cs="Arial"/>
          <w:b/>
          <w:bCs/>
          <w:vertAlign w:val="superscript"/>
          <w:lang w:val="es-CO"/>
        </w:rPr>
        <w:t>1</w:t>
      </w:r>
      <w:r w:rsidR="0043375E">
        <w:rPr>
          <w:rFonts w:ascii="Arial" w:hAnsi="Arial" w:cs="Arial"/>
          <w:b/>
          <w:bCs/>
          <w:lang w:val="es-CO"/>
        </w:rPr>
        <w:t xml:space="preserve">, </w:t>
      </w:r>
      <w:r w:rsidR="00A53EC3" w:rsidRPr="00F9772D">
        <w:rPr>
          <w:rFonts w:ascii="Arial" w:hAnsi="Arial" w:cs="Arial"/>
          <w:b/>
          <w:bCs/>
          <w:lang w:val="es-CO"/>
        </w:rPr>
        <w:t>Ana</w:t>
      </w:r>
      <w:r w:rsidR="00A53EC3" w:rsidRPr="00D04448">
        <w:rPr>
          <w:rFonts w:ascii="Arial" w:hAnsi="Arial" w:cs="Arial"/>
          <w:b/>
          <w:bCs/>
          <w:lang w:val="es-CO"/>
        </w:rPr>
        <w:t xml:space="preserve"> Doblas</w:t>
      </w:r>
      <w:r w:rsidR="00D04448">
        <w:rPr>
          <w:rFonts w:ascii="Arial" w:hAnsi="Arial" w:cs="Arial"/>
          <w:b/>
          <w:bCs/>
          <w:vertAlign w:val="superscript"/>
          <w:lang w:val="es-CO"/>
        </w:rPr>
        <w:t>2</w:t>
      </w:r>
      <w:r w:rsidR="00F9772D">
        <w:rPr>
          <w:rFonts w:ascii="Arial" w:hAnsi="Arial" w:cs="Arial"/>
          <w:b/>
          <w:bCs/>
          <w:vertAlign w:val="superscript"/>
          <w:lang w:val="es-CO"/>
        </w:rPr>
        <w:t>,*</w:t>
      </w:r>
      <w:r w:rsidR="0043375E">
        <w:rPr>
          <w:rFonts w:ascii="Arial" w:hAnsi="Arial" w:cs="Arial"/>
          <w:b/>
          <w:bCs/>
          <w:lang w:val="es-CO"/>
        </w:rPr>
        <w:t xml:space="preserve"> and </w:t>
      </w:r>
      <w:r w:rsidR="0043375E" w:rsidRPr="00D04448">
        <w:rPr>
          <w:rFonts w:ascii="Arial" w:hAnsi="Arial" w:cs="Arial"/>
          <w:b/>
          <w:bCs/>
          <w:lang w:val="es-CO"/>
        </w:rPr>
        <w:t xml:space="preserve">Raul </w:t>
      </w:r>
      <w:r w:rsidR="0043375E" w:rsidRPr="00F9772D">
        <w:rPr>
          <w:rFonts w:ascii="Arial" w:hAnsi="Arial" w:cs="Arial"/>
          <w:b/>
          <w:bCs/>
          <w:lang w:val="es-CO"/>
        </w:rPr>
        <w:t>Castaneda</w:t>
      </w:r>
      <w:r w:rsidR="0043375E" w:rsidRPr="00F9772D">
        <w:rPr>
          <w:rFonts w:ascii="Arial" w:hAnsi="Arial" w:cs="Arial"/>
          <w:b/>
          <w:bCs/>
          <w:vertAlign w:val="superscript"/>
          <w:lang w:val="es-CO"/>
        </w:rPr>
        <w:t>1</w:t>
      </w:r>
      <w:r w:rsidR="0043375E">
        <w:rPr>
          <w:rFonts w:ascii="Arial" w:hAnsi="Arial" w:cs="Arial"/>
          <w:b/>
          <w:bCs/>
          <w:vertAlign w:val="superscript"/>
          <w:lang w:val="es-CO"/>
        </w:rPr>
        <w:t>,**</w:t>
      </w:r>
    </w:p>
    <w:p w14:paraId="2C30DAF7" w14:textId="07044C83" w:rsidR="00D04448" w:rsidRPr="001D0120" w:rsidRDefault="00D04448" w:rsidP="00D04448">
      <w:pPr>
        <w:pStyle w:val="OSAAuthorAffliation"/>
        <w:jc w:val="both"/>
        <w:rPr>
          <w:i w:val="0"/>
          <w:sz w:val="20"/>
          <w:szCs w:val="20"/>
        </w:rPr>
      </w:pPr>
      <w:r w:rsidRPr="00B95ACB">
        <w:rPr>
          <w:i w:val="0"/>
          <w:sz w:val="20"/>
          <w:szCs w:val="20"/>
          <w:vertAlign w:val="superscript"/>
        </w:rPr>
        <w:t>1</w:t>
      </w:r>
      <w:r w:rsidR="00120ABE">
        <w:rPr>
          <w:i w:val="0"/>
          <w:sz w:val="20"/>
          <w:szCs w:val="20"/>
        </w:rPr>
        <w:t>SOPHIA Research Group O</w:t>
      </w:r>
      <w:r w:rsidRPr="001D0120">
        <w:rPr>
          <w:i w:val="0"/>
          <w:sz w:val="20"/>
          <w:szCs w:val="20"/>
        </w:rPr>
        <w:t>ptics and Photonics Laboratory, School of Applied Science and Engineering, Universidad EAFIT, Medellín, Colombia 050022.</w:t>
      </w:r>
    </w:p>
    <w:p w14:paraId="3E3C630A" w14:textId="6E3CE481" w:rsidR="00D04448" w:rsidRDefault="00D04448" w:rsidP="00D04448">
      <w:pPr>
        <w:pStyle w:val="OSAAuthorAffliation"/>
        <w:rPr>
          <w:i w:val="0"/>
          <w:sz w:val="20"/>
          <w:szCs w:val="20"/>
        </w:rPr>
      </w:pPr>
      <w:r w:rsidRPr="00B95ACB">
        <w:rPr>
          <w:i w:val="0"/>
          <w:sz w:val="20"/>
          <w:szCs w:val="20"/>
          <w:vertAlign w:val="superscript"/>
        </w:rPr>
        <w:t>2</w:t>
      </w:r>
      <w:r w:rsidRPr="001D0120">
        <w:rPr>
          <w:i w:val="0"/>
          <w:sz w:val="20"/>
          <w:szCs w:val="20"/>
        </w:rPr>
        <w:t>ECE Department, University of Massachusetts Dartmouth, New Bedford, Massachusetts, 02747, USA</w:t>
      </w:r>
      <w:r w:rsidR="000C4F15">
        <w:rPr>
          <w:i w:val="0"/>
          <w:sz w:val="20"/>
          <w:szCs w:val="20"/>
        </w:rPr>
        <w:t>.</w:t>
      </w:r>
    </w:p>
    <w:p w14:paraId="61A1CDD1" w14:textId="77777777" w:rsidR="000C4F15" w:rsidRPr="001D0120" w:rsidRDefault="000C4F15" w:rsidP="00D04448">
      <w:pPr>
        <w:pStyle w:val="OSAAuthorAffliation"/>
        <w:rPr>
          <w:i w:val="0"/>
          <w:sz w:val="20"/>
          <w:szCs w:val="20"/>
        </w:rPr>
      </w:pPr>
    </w:p>
    <w:p w14:paraId="09EA7979" w14:textId="5247B411" w:rsidR="003F52F6" w:rsidRPr="003F52F6" w:rsidRDefault="001D0120" w:rsidP="000C4F15">
      <w:pPr>
        <w:jc w:val="both"/>
        <w:rPr>
          <w:sz w:val="22"/>
          <w:szCs w:val="22"/>
        </w:rPr>
      </w:pPr>
      <w:r w:rsidRPr="003F52F6">
        <w:rPr>
          <w:sz w:val="22"/>
          <w:szCs w:val="22"/>
        </w:rPr>
        <w:t xml:space="preserve">Corresponding authors: </w:t>
      </w:r>
      <w:r w:rsidR="0043375E" w:rsidRPr="00B95ACB">
        <w:t>*</w:t>
      </w:r>
      <w:hyperlink r:id="rId8" w:history="1">
        <w:r w:rsidR="0043375E" w:rsidRPr="0043375E">
          <w:rPr>
            <w:rStyle w:val="Hipervnculo"/>
            <w:sz w:val="22"/>
            <w:szCs w:val="22"/>
          </w:rPr>
          <w:t>adoblas@umassd.edu</w:t>
        </w:r>
      </w:hyperlink>
      <w:r w:rsidR="001756EA">
        <w:rPr>
          <w:sz w:val="22"/>
          <w:szCs w:val="22"/>
        </w:rPr>
        <w:t xml:space="preserve">, </w:t>
      </w:r>
      <w:r w:rsidR="001756EA" w:rsidRPr="003F52F6">
        <w:rPr>
          <w:sz w:val="22"/>
          <w:szCs w:val="22"/>
        </w:rPr>
        <w:t>*</w:t>
      </w:r>
      <w:r w:rsidR="001756EA">
        <w:rPr>
          <w:sz w:val="22"/>
          <w:szCs w:val="22"/>
        </w:rPr>
        <w:t>*</w:t>
      </w:r>
      <w:hyperlink r:id="rId9" w:history="1">
        <w:r w:rsidR="001756EA" w:rsidRPr="0043375E">
          <w:rPr>
            <w:rStyle w:val="Hipervnculo"/>
            <w:sz w:val="22"/>
            <w:szCs w:val="22"/>
          </w:rPr>
          <w:t>racastaneq@eafit.edu.co</w:t>
        </w:r>
      </w:hyperlink>
    </w:p>
    <w:p w14:paraId="56E62A1D" w14:textId="2BFAE025" w:rsidR="00B54CC6" w:rsidRDefault="00032F4A" w:rsidP="00B54CC6">
      <w:pPr>
        <w:spacing w:after="0" w:line="240" w:lineRule="auto"/>
        <w:jc w:val="both"/>
        <w:rPr>
          <w:sz w:val="20"/>
          <w:szCs w:val="20"/>
        </w:rPr>
      </w:pPr>
      <w:r>
        <w:rPr>
          <w:b/>
          <w:bCs/>
        </w:rPr>
        <w:t xml:space="preserve">Abstract: </w:t>
      </w:r>
      <w:r w:rsidR="00FA1EA0" w:rsidRPr="00B95ACB">
        <w:rPr>
          <w:sz w:val="20"/>
          <w:szCs w:val="20"/>
        </w:rPr>
        <w:t xml:space="preserve">Holographic </w:t>
      </w:r>
      <w:r w:rsidR="002D18A9">
        <w:rPr>
          <w:sz w:val="20"/>
          <w:szCs w:val="20"/>
        </w:rPr>
        <w:t xml:space="preserve">imaging in microscopy </w:t>
      </w:r>
      <w:r w:rsidR="00FA1EA0" w:rsidRPr="00B95ACB">
        <w:rPr>
          <w:sz w:val="20"/>
          <w:szCs w:val="20"/>
        </w:rPr>
        <w:t xml:space="preserve">enables label-free quantitative </w:t>
      </w:r>
      <w:r w:rsidR="00813A37">
        <w:rPr>
          <w:sz w:val="20"/>
          <w:szCs w:val="20"/>
        </w:rPr>
        <w:t>information</w:t>
      </w:r>
      <w:r w:rsidR="00FA1EA0" w:rsidRPr="00B95ACB">
        <w:rPr>
          <w:sz w:val="20"/>
          <w:szCs w:val="20"/>
        </w:rPr>
        <w:t xml:space="preserve"> of biological specimens and has found applications across a wide range of biomedical studies, from cell morphology to particle dynamics</w:t>
      </w:r>
      <w:r w:rsidR="00813A37">
        <w:rPr>
          <w:sz w:val="20"/>
          <w:szCs w:val="20"/>
        </w:rPr>
        <w:t>;</w:t>
      </w:r>
      <w:r w:rsidR="00FA1EA0">
        <w:rPr>
          <w:sz w:val="20"/>
          <w:szCs w:val="20"/>
        </w:rPr>
        <w:t xml:space="preserve"> </w:t>
      </w:r>
      <w:r w:rsidR="00813A37">
        <w:rPr>
          <w:sz w:val="20"/>
          <w:szCs w:val="20"/>
        </w:rPr>
        <w:t>y</w:t>
      </w:r>
      <w:r w:rsidR="00FA1EA0" w:rsidRPr="00FA1EA0">
        <w:rPr>
          <w:sz w:val="20"/>
          <w:szCs w:val="20"/>
        </w:rPr>
        <w:t>et its widespread adoption is often limited by the lack of accessible and standardized analysis software.</w:t>
      </w:r>
      <w:r w:rsidR="00FA1EA0" w:rsidRPr="00B95ACB">
        <w:rPr>
          <w:sz w:val="20"/>
          <w:szCs w:val="20"/>
        </w:rPr>
        <w:t xml:space="preserve"> </w:t>
      </w:r>
      <w:r w:rsidR="000E2CBE" w:rsidRPr="00FA1EA0">
        <w:rPr>
          <w:sz w:val="20"/>
          <w:szCs w:val="20"/>
        </w:rPr>
        <w:t xml:space="preserve">We present </w:t>
      </w:r>
      <w:proofErr w:type="spellStart"/>
      <w:r w:rsidR="000E2CBE" w:rsidRPr="00B95ACB">
        <w:rPr>
          <w:i/>
          <w:iCs/>
          <w:sz w:val="20"/>
          <w:szCs w:val="20"/>
        </w:rPr>
        <w:t>HoloBio</w:t>
      </w:r>
      <w:proofErr w:type="spellEnd"/>
      <w:r w:rsidR="000E2CBE" w:rsidRPr="00FA1EA0">
        <w:rPr>
          <w:sz w:val="20"/>
          <w:szCs w:val="20"/>
        </w:rPr>
        <w:t xml:space="preserve">, an open-source, </w:t>
      </w:r>
      <w:r w:rsidR="00B95ACB">
        <w:rPr>
          <w:sz w:val="20"/>
          <w:szCs w:val="20"/>
        </w:rPr>
        <w:t>Python-based</w:t>
      </w:r>
      <w:r w:rsidR="000E2CBE" w:rsidRPr="00FA1EA0">
        <w:rPr>
          <w:sz w:val="20"/>
          <w:szCs w:val="20"/>
        </w:rPr>
        <w:t xml:space="preserve"> graphical </w:t>
      </w:r>
      <w:r w:rsidR="00A70252" w:rsidRPr="00FA1EA0">
        <w:rPr>
          <w:sz w:val="20"/>
          <w:szCs w:val="20"/>
        </w:rPr>
        <w:t xml:space="preserve">user </w:t>
      </w:r>
      <w:r w:rsidR="000E2CBE" w:rsidRPr="00FA1EA0">
        <w:rPr>
          <w:sz w:val="20"/>
          <w:szCs w:val="20"/>
        </w:rPr>
        <w:t xml:space="preserve">interface developed to </w:t>
      </w:r>
      <w:r w:rsidR="001B779A">
        <w:rPr>
          <w:sz w:val="20"/>
          <w:szCs w:val="20"/>
        </w:rPr>
        <w:t>address this issue</w:t>
      </w:r>
      <w:r w:rsidR="000E2CBE" w:rsidRPr="00FA1EA0">
        <w:rPr>
          <w:sz w:val="20"/>
          <w:szCs w:val="20"/>
        </w:rPr>
        <w:t>. Th</w:t>
      </w:r>
      <w:r w:rsidR="001B779A">
        <w:rPr>
          <w:sz w:val="20"/>
          <w:szCs w:val="20"/>
        </w:rPr>
        <w:t>is</w:t>
      </w:r>
      <w:r w:rsidR="000E2CBE" w:rsidRPr="00FA1EA0">
        <w:rPr>
          <w:sz w:val="20"/>
          <w:szCs w:val="20"/>
        </w:rPr>
        <w:t xml:space="preserve"> software offers two </w:t>
      </w:r>
      <w:r w:rsidR="000E2CBE" w:rsidRPr="00B54CC6">
        <w:rPr>
          <w:sz w:val="20"/>
          <w:szCs w:val="20"/>
        </w:rPr>
        <w:t xml:space="preserve">primary operational modes: a </w:t>
      </w:r>
      <w:r w:rsidR="000E2CBE" w:rsidRPr="00B95ACB">
        <w:rPr>
          <w:i/>
          <w:iCs/>
          <w:sz w:val="20"/>
          <w:szCs w:val="20"/>
        </w:rPr>
        <w:t>Real-Time</w:t>
      </w:r>
      <w:r w:rsidR="000E2CBE" w:rsidRPr="00B54CC6">
        <w:rPr>
          <w:sz w:val="20"/>
          <w:szCs w:val="20"/>
        </w:rPr>
        <w:t xml:space="preserve"> mode that enables live processing of holograms at video frame rates, and an </w:t>
      </w:r>
      <w:r w:rsidR="000E2CBE" w:rsidRPr="00B95ACB">
        <w:rPr>
          <w:i/>
          <w:iCs/>
          <w:sz w:val="20"/>
          <w:szCs w:val="20"/>
        </w:rPr>
        <w:t>Offline</w:t>
      </w:r>
      <w:r w:rsidR="000E2CBE" w:rsidRPr="00B54CC6">
        <w:rPr>
          <w:sz w:val="20"/>
          <w:szCs w:val="20"/>
        </w:rPr>
        <w:t xml:space="preserve"> mode designed for post-processing previously recorded holograms</w:t>
      </w:r>
      <w:r w:rsidR="000E2CBE">
        <w:rPr>
          <w:sz w:val="20"/>
          <w:szCs w:val="20"/>
        </w:rPr>
        <w:t xml:space="preserve">. </w:t>
      </w:r>
      <w:proofErr w:type="spellStart"/>
      <w:r w:rsidR="000E2CBE" w:rsidRPr="00B95ACB">
        <w:rPr>
          <w:i/>
          <w:iCs/>
          <w:sz w:val="20"/>
          <w:szCs w:val="20"/>
        </w:rPr>
        <w:t>HoloBio</w:t>
      </w:r>
      <w:proofErr w:type="spellEnd"/>
      <w:r w:rsidR="000E2CBE" w:rsidRPr="002068A2">
        <w:rPr>
          <w:sz w:val="20"/>
          <w:szCs w:val="20"/>
        </w:rPr>
        <w:t xml:space="preserve"> is compatible with holograms recorded using both lens-based and lensless systems, supporting off-axis architectures in telecentric and non-telecentric configurations, as well as slightly off-axis and in-line optical setups. The software</w:t>
      </w:r>
      <w:r w:rsidR="000E2CBE">
        <w:rPr>
          <w:sz w:val="20"/>
          <w:szCs w:val="20"/>
        </w:rPr>
        <w:t xml:space="preserve"> incorporates tools for </w:t>
      </w:r>
      <w:r w:rsidR="00D03A3C">
        <w:rPr>
          <w:sz w:val="20"/>
          <w:szCs w:val="20"/>
        </w:rPr>
        <w:t xml:space="preserve">cell </w:t>
      </w:r>
      <w:r w:rsidR="000E2CBE">
        <w:rPr>
          <w:sz w:val="20"/>
          <w:szCs w:val="20"/>
        </w:rPr>
        <w:t xml:space="preserve">tracking, </w:t>
      </w:r>
      <w:r w:rsidR="000E2CBE" w:rsidRPr="00B54CC6">
        <w:rPr>
          <w:sz w:val="20"/>
          <w:szCs w:val="20"/>
        </w:rPr>
        <w:t>phase profil</w:t>
      </w:r>
      <w:r w:rsidR="000E2CBE">
        <w:rPr>
          <w:sz w:val="20"/>
          <w:szCs w:val="20"/>
        </w:rPr>
        <w:t>ing</w:t>
      </w:r>
      <w:r w:rsidR="000E2CBE" w:rsidRPr="00B54CC6">
        <w:rPr>
          <w:sz w:val="20"/>
          <w:szCs w:val="20"/>
        </w:rPr>
        <w:t xml:space="preserve">, thickness estimation, and morphological </w:t>
      </w:r>
      <w:r w:rsidR="000E2CBE">
        <w:rPr>
          <w:sz w:val="20"/>
          <w:szCs w:val="20"/>
        </w:rPr>
        <w:t>analysis,</w:t>
      </w:r>
      <w:r w:rsidR="000E2CBE" w:rsidRPr="00B54CC6">
        <w:rPr>
          <w:sz w:val="20"/>
          <w:szCs w:val="20"/>
        </w:rPr>
        <w:t xml:space="preserve"> </w:t>
      </w:r>
      <w:r w:rsidR="000E2CBE">
        <w:rPr>
          <w:sz w:val="20"/>
          <w:szCs w:val="20"/>
        </w:rPr>
        <w:t xml:space="preserve">including cell </w:t>
      </w:r>
      <w:r w:rsidR="000E2CBE" w:rsidRPr="00B54CC6">
        <w:rPr>
          <w:sz w:val="20"/>
          <w:szCs w:val="20"/>
        </w:rPr>
        <w:t xml:space="preserve">counting and </w:t>
      </w:r>
      <w:r w:rsidR="00813A37">
        <w:rPr>
          <w:sz w:val="20"/>
          <w:szCs w:val="20"/>
        </w:rPr>
        <w:t>object</w:t>
      </w:r>
      <w:r w:rsidR="00813A37" w:rsidRPr="00B54CC6">
        <w:rPr>
          <w:sz w:val="20"/>
          <w:szCs w:val="20"/>
        </w:rPr>
        <w:t xml:space="preserve"> </w:t>
      </w:r>
      <w:r w:rsidR="000E2CBE" w:rsidRPr="00B54CC6">
        <w:rPr>
          <w:sz w:val="20"/>
          <w:szCs w:val="20"/>
        </w:rPr>
        <w:t xml:space="preserve">area quantification. </w:t>
      </w:r>
      <w:proofErr w:type="spellStart"/>
      <w:r w:rsidR="001B779A" w:rsidRPr="00B95ACB">
        <w:rPr>
          <w:i/>
          <w:iCs/>
          <w:sz w:val="20"/>
          <w:szCs w:val="20"/>
        </w:rPr>
        <w:t>HoloBio</w:t>
      </w:r>
      <w:proofErr w:type="spellEnd"/>
      <w:r w:rsidR="001B779A">
        <w:rPr>
          <w:sz w:val="20"/>
          <w:szCs w:val="20"/>
        </w:rPr>
        <w:t xml:space="preserve"> is d</w:t>
      </w:r>
      <w:r w:rsidR="000E2CBE" w:rsidRPr="00B54CC6">
        <w:rPr>
          <w:sz w:val="20"/>
          <w:szCs w:val="20"/>
        </w:rPr>
        <w:t xml:space="preserve">esigned to be accessible for users without </w:t>
      </w:r>
      <w:r w:rsidR="00C630E8" w:rsidRPr="00B54CC6">
        <w:rPr>
          <w:sz w:val="20"/>
          <w:szCs w:val="20"/>
        </w:rPr>
        <w:t>coding</w:t>
      </w:r>
      <w:r w:rsidR="000E2CBE" w:rsidRPr="00B54CC6">
        <w:rPr>
          <w:sz w:val="20"/>
          <w:szCs w:val="20"/>
        </w:rPr>
        <w:t xml:space="preserve"> expertise, offer</w:t>
      </w:r>
      <w:r w:rsidR="001B779A">
        <w:rPr>
          <w:sz w:val="20"/>
          <w:szCs w:val="20"/>
        </w:rPr>
        <w:t xml:space="preserve">ing </w:t>
      </w:r>
      <w:r w:rsidR="000E2CBE" w:rsidRPr="00B54CC6">
        <w:rPr>
          <w:sz w:val="20"/>
          <w:szCs w:val="20"/>
        </w:rPr>
        <w:t xml:space="preserve">a reproducible, high-throughput environment tailored for researchers in biology, </w:t>
      </w:r>
      <w:proofErr w:type="spellStart"/>
      <w:r w:rsidR="000E2CBE" w:rsidRPr="00B54CC6">
        <w:rPr>
          <w:sz w:val="20"/>
          <w:szCs w:val="20"/>
        </w:rPr>
        <w:t>biophotonics</w:t>
      </w:r>
      <w:proofErr w:type="spellEnd"/>
      <w:r w:rsidR="000E2CBE" w:rsidRPr="00B54CC6">
        <w:rPr>
          <w:sz w:val="20"/>
          <w:szCs w:val="20"/>
        </w:rPr>
        <w:t>, and biomedical imaging.</w:t>
      </w:r>
    </w:p>
    <w:p w14:paraId="2EF30181" w14:textId="6E6E5339" w:rsidR="00A53EC3" w:rsidRDefault="008346F9" w:rsidP="00133A9B">
      <w:pPr>
        <w:spacing w:after="0" w:line="240" w:lineRule="auto"/>
        <w:jc w:val="both"/>
        <w:rPr>
          <w:sz w:val="20"/>
          <w:szCs w:val="20"/>
        </w:rPr>
      </w:pPr>
      <w:r w:rsidRPr="00C64B14">
        <w:rPr>
          <w:sz w:val="20"/>
          <w:szCs w:val="20"/>
        </w:rPr>
        <w:t xml:space="preserve"> </w:t>
      </w:r>
    </w:p>
    <w:p w14:paraId="3AC0CBFF" w14:textId="77777777" w:rsidR="00007232" w:rsidRPr="00142519" w:rsidRDefault="00A53EC3" w:rsidP="00EC6E15">
      <w:pPr>
        <w:jc w:val="both"/>
        <w:rPr>
          <w:sz w:val="28"/>
          <w:szCs w:val="28"/>
        </w:rPr>
      </w:pPr>
      <w:r w:rsidRPr="00EC6E15">
        <w:rPr>
          <w:b/>
          <w:bCs/>
          <w:sz w:val="28"/>
          <w:szCs w:val="28"/>
        </w:rPr>
        <w:t>Introduction</w:t>
      </w:r>
      <w:r w:rsidRPr="00EC6E15">
        <w:rPr>
          <w:sz w:val="28"/>
          <w:szCs w:val="28"/>
        </w:rPr>
        <w:t xml:space="preserve"> </w:t>
      </w:r>
    </w:p>
    <w:p w14:paraId="71EE1803" w14:textId="65D4BB2A" w:rsidR="002D18A9" w:rsidRDefault="000A5B7E" w:rsidP="000A5B7E">
      <w:pPr>
        <w:spacing w:after="0" w:line="240" w:lineRule="auto"/>
        <w:jc w:val="both"/>
        <w:rPr>
          <w:sz w:val="22"/>
          <w:szCs w:val="22"/>
        </w:rPr>
      </w:pPr>
      <w:r w:rsidRPr="00C64B14">
        <w:rPr>
          <w:sz w:val="22"/>
          <w:szCs w:val="22"/>
        </w:rPr>
        <w:t xml:space="preserve">Holographic </w:t>
      </w:r>
      <w:r w:rsidR="00813004">
        <w:rPr>
          <w:sz w:val="22"/>
          <w:szCs w:val="22"/>
        </w:rPr>
        <w:t>imaging in microscopy</w:t>
      </w:r>
      <w:r w:rsidR="00813004" w:rsidRPr="00C64B14">
        <w:rPr>
          <w:sz w:val="22"/>
          <w:szCs w:val="22"/>
        </w:rPr>
        <w:t xml:space="preserve"> </w:t>
      </w:r>
      <w:r w:rsidRPr="00C64B14">
        <w:rPr>
          <w:sz w:val="22"/>
          <w:szCs w:val="22"/>
        </w:rPr>
        <w:t xml:space="preserve">has </w:t>
      </w:r>
      <w:r w:rsidR="00813004">
        <w:rPr>
          <w:sz w:val="22"/>
          <w:szCs w:val="22"/>
        </w:rPr>
        <w:t>become</w:t>
      </w:r>
      <w:r w:rsidR="00813004" w:rsidRPr="00C64B14">
        <w:rPr>
          <w:sz w:val="22"/>
          <w:szCs w:val="22"/>
        </w:rPr>
        <w:t xml:space="preserve"> </w:t>
      </w:r>
      <w:r w:rsidRPr="00C64B14">
        <w:rPr>
          <w:sz w:val="22"/>
          <w:szCs w:val="22"/>
        </w:rPr>
        <w:t>a</w:t>
      </w:r>
      <w:r w:rsidR="00813004">
        <w:rPr>
          <w:sz w:val="22"/>
          <w:szCs w:val="22"/>
        </w:rPr>
        <w:t xml:space="preserve"> key </w:t>
      </w:r>
      <w:r w:rsidRPr="00C64B14">
        <w:rPr>
          <w:sz w:val="22"/>
          <w:szCs w:val="22"/>
        </w:rPr>
        <w:t>label-free</w:t>
      </w:r>
      <w:r w:rsidR="00813004">
        <w:rPr>
          <w:sz w:val="22"/>
          <w:szCs w:val="22"/>
        </w:rPr>
        <w:t xml:space="preserve">, video-rate quantitative </w:t>
      </w:r>
      <w:r w:rsidRPr="00C64B14">
        <w:rPr>
          <w:sz w:val="22"/>
          <w:szCs w:val="22"/>
        </w:rPr>
        <w:t xml:space="preserve">imaging technique for </w:t>
      </w:r>
      <w:r w:rsidR="00813004">
        <w:rPr>
          <w:sz w:val="22"/>
          <w:szCs w:val="22"/>
        </w:rPr>
        <w:t>studying</w:t>
      </w:r>
      <w:r w:rsidRPr="00C64B14">
        <w:rPr>
          <w:sz w:val="22"/>
          <w:szCs w:val="22"/>
        </w:rPr>
        <w:t xml:space="preserve"> biological specimens</w:t>
      </w:r>
      <w:r w:rsidR="00813004">
        <w:rPr>
          <w:sz w:val="22"/>
          <w:szCs w:val="22"/>
        </w:rPr>
        <w:t xml:space="preserve"> </w:t>
      </w:r>
      <w:r w:rsidR="00813004" w:rsidRPr="00813004">
        <w:rPr>
          <w:sz w:val="22"/>
          <w:szCs w:val="22"/>
        </w:rPr>
        <w:t>because hologram</w:t>
      </w:r>
      <w:r w:rsidR="005F62BE">
        <w:rPr>
          <w:sz w:val="22"/>
          <w:szCs w:val="22"/>
        </w:rPr>
        <w:t>s</w:t>
      </w:r>
      <w:r w:rsidR="00813004" w:rsidRPr="00813004">
        <w:rPr>
          <w:sz w:val="22"/>
          <w:szCs w:val="22"/>
        </w:rPr>
        <w:t xml:space="preserve"> encode</w:t>
      </w:r>
      <w:r w:rsidRPr="00C64B14">
        <w:rPr>
          <w:sz w:val="22"/>
          <w:szCs w:val="22"/>
        </w:rPr>
        <w:t xml:space="preserve"> both </w:t>
      </w:r>
      <w:r w:rsidR="00813004">
        <w:rPr>
          <w:sz w:val="22"/>
          <w:szCs w:val="22"/>
        </w:rPr>
        <w:t xml:space="preserve">the </w:t>
      </w:r>
      <w:r w:rsidRPr="00C64B14">
        <w:rPr>
          <w:sz w:val="22"/>
          <w:szCs w:val="22"/>
        </w:rPr>
        <w:t xml:space="preserve">amplitude </w:t>
      </w:r>
      <w:r w:rsidR="007C1536">
        <w:rPr>
          <w:sz w:val="22"/>
          <w:szCs w:val="22"/>
        </w:rPr>
        <w:t>(</w:t>
      </w:r>
      <w:r w:rsidR="00813004" w:rsidRPr="00813004">
        <w:rPr>
          <w:sz w:val="22"/>
          <w:szCs w:val="22"/>
        </w:rPr>
        <w:t>absorption/attenuation contrast</w:t>
      </w:r>
      <w:r w:rsidR="007C1536">
        <w:rPr>
          <w:sz w:val="22"/>
          <w:szCs w:val="22"/>
        </w:rPr>
        <w:t xml:space="preserve">) </w:t>
      </w:r>
      <w:r w:rsidRPr="00C64B14">
        <w:rPr>
          <w:sz w:val="22"/>
          <w:szCs w:val="22"/>
        </w:rPr>
        <w:t xml:space="preserve">and </w:t>
      </w:r>
      <w:r w:rsidR="00813004">
        <w:rPr>
          <w:sz w:val="22"/>
          <w:szCs w:val="22"/>
        </w:rPr>
        <w:t xml:space="preserve">the </w:t>
      </w:r>
      <w:r w:rsidRPr="00C64B14">
        <w:rPr>
          <w:sz w:val="22"/>
          <w:szCs w:val="22"/>
        </w:rPr>
        <w:t xml:space="preserve">quantitative phase </w:t>
      </w:r>
      <w:r w:rsidR="007C1536">
        <w:rPr>
          <w:sz w:val="22"/>
          <w:szCs w:val="22"/>
        </w:rPr>
        <w:t>(</w:t>
      </w:r>
      <w:r w:rsidR="00813004" w:rsidRPr="00813004">
        <w:rPr>
          <w:sz w:val="22"/>
          <w:szCs w:val="22"/>
        </w:rPr>
        <w:t>optical path length linked to refractive index and thickness</w:t>
      </w:r>
      <w:r w:rsidR="007C1536">
        <w:rPr>
          <w:sz w:val="22"/>
          <w:szCs w:val="22"/>
        </w:rPr>
        <w:t xml:space="preserve">) </w:t>
      </w:r>
      <w:r w:rsidR="002D18A9" w:rsidRPr="002D18A9">
        <w:rPr>
          <w:sz w:val="22"/>
          <w:szCs w:val="22"/>
        </w:rPr>
        <w:t>of transparent samples</w:t>
      </w:r>
      <w:sdt>
        <w:sdtPr>
          <w:rPr>
            <w:rFonts w:ascii="Aptos" w:hAnsi="Aptos"/>
            <w:color w:val="000000"/>
            <w:sz w:val="22"/>
            <w:szCs w:val="22"/>
          </w:rPr>
          <w:tag w:val="MENDELEY_CITATION_v3_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"/>
          <w:id w:val="-542904927"/>
          <w:placeholder>
            <w:docPart w:val="DefaultPlaceholder_-1854013440"/>
          </w:placeholder>
        </w:sdtPr>
        <w:sdtContent>
          <w:r w:rsidR="003D2EA8" w:rsidRPr="003D2EA8">
            <w:rPr>
              <w:rFonts w:ascii="Aptos" w:hAnsi="Aptos"/>
              <w:color w:val="000000"/>
              <w:sz w:val="22"/>
              <w:szCs w:val="22"/>
            </w:rPr>
            <w:t> [1]</w:t>
          </w:r>
        </w:sdtContent>
      </w:sdt>
      <w:r w:rsidR="002D18A9">
        <w:rPr>
          <w:sz w:val="22"/>
          <w:szCs w:val="22"/>
        </w:rPr>
        <w:t xml:space="preserve">. </w:t>
      </w:r>
      <w:r w:rsidR="002D18A9" w:rsidRPr="002D18A9">
        <w:rPr>
          <w:sz w:val="22"/>
          <w:szCs w:val="22"/>
        </w:rPr>
        <w:t>This capability enable</w:t>
      </w:r>
      <w:r w:rsidR="00645C59">
        <w:rPr>
          <w:sz w:val="22"/>
          <w:szCs w:val="22"/>
        </w:rPr>
        <w:t>s</w:t>
      </w:r>
      <w:r w:rsidR="002D18A9" w:rsidRPr="002D18A9">
        <w:rPr>
          <w:sz w:val="22"/>
          <w:szCs w:val="22"/>
        </w:rPr>
        <w:t xml:space="preserve"> </w:t>
      </w:r>
      <w:r w:rsidR="00645C59">
        <w:rPr>
          <w:sz w:val="22"/>
          <w:szCs w:val="22"/>
        </w:rPr>
        <w:t xml:space="preserve">rich, non-invasive </w:t>
      </w:r>
      <w:r w:rsidR="00645C59" w:rsidRPr="00645C59">
        <w:rPr>
          <w:sz w:val="22"/>
          <w:szCs w:val="22"/>
        </w:rPr>
        <w:t>characterization</w:t>
      </w:r>
      <w:r w:rsidR="00645C59">
        <w:rPr>
          <w:sz w:val="22"/>
          <w:szCs w:val="22"/>
        </w:rPr>
        <w:t xml:space="preserve"> of biological samples such as </w:t>
      </w:r>
      <w:r w:rsidR="002D18A9" w:rsidRPr="002D18A9">
        <w:rPr>
          <w:sz w:val="22"/>
          <w:szCs w:val="22"/>
        </w:rPr>
        <w:t xml:space="preserve">long-term </w:t>
      </w:r>
      <w:proofErr w:type="gramStart"/>
      <w:r w:rsidR="002D18A9" w:rsidRPr="002D18A9">
        <w:rPr>
          <w:sz w:val="22"/>
          <w:szCs w:val="22"/>
        </w:rPr>
        <w:t>live-cell</w:t>
      </w:r>
      <w:proofErr w:type="gramEnd"/>
      <w:r w:rsidR="002D18A9" w:rsidRPr="002D18A9">
        <w:rPr>
          <w:sz w:val="22"/>
          <w:szCs w:val="22"/>
        </w:rPr>
        <w:t xml:space="preserve"> monitoring and </w:t>
      </w:r>
      <w:r w:rsidRPr="00C64B14">
        <w:rPr>
          <w:sz w:val="22"/>
          <w:szCs w:val="22"/>
        </w:rPr>
        <w:t xml:space="preserve">growth </w:t>
      </w:r>
      <w:r w:rsidR="002D18A9" w:rsidRPr="002D18A9">
        <w:rPr>
          <w:sz w:val="22"/>
          <w:szCs w:val="22"/>
        </w:rPr>
        <w:t>assessment</w:t>
      </w:r>
      <w:r w:rsidR="00142519">
        <w:rPr>
          <w:sz w:val="22"/>
          <w:szCs w:val="22"/>
        </w:rPr>
        <w:t xml:space="preserve"> </w:t>
      </w:r>
      <w:sdt>
        <w:sdtPr>
          <w:rPr>
            <w:rFonts w:ascii="Aptos" w:hAnsi="Aptos"/>
            <w:color w:val="000000"/>
            <w:sz w:val="22"/>
            <w:szCs w:val="22"/>
          </w:rPr>
          <w:tag w:val="MENDELEY_CITATION_v3_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"/>
          <w:id w:val="-255511526"/>
          <w:placeholder>
            <w:docPart w:val="DefaultPlaceholder_-1854013440"/>
          </w:placeholder>
        </w:sdtPr>
        <w:sdtContent>
          <w:r w:rsidR="003D2EA8" w:rsidRPr="003D2EA8">
            <w:rPr>
              <w:rFonts w:ascii="Aptos" w:hAnsi="Aptos"/>
              <w:color w:val="000000"/>
              <w:sz w:val="22"/>
              <w:szCs w:val="22"/>
            </w:rPr>
            <w:t> [2]</w:t>
          </w:r>
        </w:sdtContent>
      </w:sdt>
      <w:r w:rsidRPr="00C64B14">
        <w:rPr>
          <w:sz w:val="22"/>
          <w:szCs w:val="22"/>
        </w:rPr>
        <w:t xml:space="preserve">, </w:t>
      </w:r>
      <w:r w:rsidR="002D18A9" w:rsidRPr="002D18A9">
        <w:rPr>
          <w:sz w:val="22"/>
          <w:szCs w:val="22"/>
        </w:rPr>
        <w:t>quantitative analysis of cell dry mass and thickness changes</w:t>
      </w:r>
      <w:sdt>
        <w:sdtPr>
          <w:rPr>
            <w:rFonts w:ascii="Aptos" w:hAnsi="Aptos"/>
            <w:color w:val="000000"/>
            <w:sz w:val="22"/>
            <w:szCs w:val="22"/>
          </w:rPr>
          <w:tag w:val="MENDELEY_CITATION_v3_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"/>
          <w:id w:val="1073854132"/>
          <w:placeholder>
            <w:docPart w:val="DefaultPlaceholder_-1854013440"/>
          </w:placeholder>
        </w:sdtPr>
        <w:sdtContent>
          <w:r w:rsidR="003D2EA8" w:rsidRPr="003D2EA8">
            <w:rPr>
              <w:rFonts w:ascii="Aptos" w:hAnsi="Aptos"/>
              <w:color w:val="000000"/>
              <w:sz w:val="22"/>
              <w:szCs w:val="22"/>
            </w:rPr>
            <w:t> [3]</w:t>
          </w:r>
        </w:sdtContent>
      </w:sdt>
      <w:r w:rsidR="002D18A9">
        <w:rPr>
          <w:sz w:val="22"/>
          <w:szCs w:val="22"/>
        </w:rPr>
        <w:t xml:space="preserve">, </w:t>
      </w:r>
      <w:r w:rsidR="002D18A9" w:rsidRPr="002D18A9">
        <w:rPr>
          <w:sz w:val="22"/>
          <w:szCs w:val="22"/>
        </w:rPr>
        <w:t xml:space="preserve">and automated characterization </w:t>
      </w:r>
      <w:r>
        <w:rPr>
          <w:sz w:val="22"/>
          <w:szCs w:val="22"/>
        </w:rPr>
        <w:t xml:space="preserve">of </w:t>
      </w:r>
      <w:r w:rsidRPr="00C64B14">
        <w:rPr>
          <w:sz w:val="22"/>
          <w:szCs w:val="22"/>
        </w:rPr>
        <w:t xml:space="preserve">morphology and </w:t>
      </w:r>
      <w:r w:rsidR="002D18A9">
        <w:rPr>
          <w:sz w:val="22"/>
          <w:szCs w:val="22"/>
        </w:rPr>
        <w:t>dynamics</w:t>
      </w:r>
      <w:r w:rsidR="00A241D7">
        <w:rPr>
          <w:sz w:val="22"/>
          <w:szCs w:val="22"/>
        </w:rPr>
        <w:t>,</w:t>
      </w:r>
      <w:r w:rsidR="002D18A9" w:rsidRPr="00C64B14">
        <w:rPr>
          <w:sz w:val="22"/>
          <w:szCs w:val="22"/>
        </w:rPr>
        <w:t xml:space="preserve"> </w:t>
      </w:r>
      <w:r w:rsidR="00645C59">
        <w:rPr>
          <w:sz w:val="22"/>
          <w:szCs w:val="22"/>
        </w:rPr>
        <w:t>including</w:t>
      </w:r>
      <w:r w:rsidR="002D18A9" w:rsidRPr="002D18A9">
        <w:rPr>
          <w:sz w:val="22"/>
          <w:szCs w:val="22"/>
        </w:rPr>
        <w:t xml:space="preserve"> motility and migration trajectories</w:t>
      </w:r>
      <w:sdt>
        <w:sdtPr>
          <w:rPr>
            <w:rFonts w:ascii="Aptos" w:hAnsi="Aptos"/>
            <w:color w:val="000000"/>
            <w:sz w:val="22"/>
            <w:szCs w:val="22"/>
          </w:rPr>
          <w:tag w:val="MENDELEY_CITATION_v3_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"/>
          <w:id w:val="-2071489668"/>
          <w:placeholder>
            <w:docPart w:val="DefaultPlaceholder_-1854013440"/>
          </w:placeholder>
        </w:sdtPr>
        <w:sdtContent>
          <w:r w:rsidR="003D2EA8" w:rsidRPr="003D2EA8">
            <w:rPr>
              <w:rFonts w:ascii="Aptos" w:hAnsi="Aptos"/>
              <w:color w:val="000000"/>
              <w:sz w:val="22"/>
              <w:szCs w:val="22"/>
            </w:rPr>
            <w:t> [4]</w:t>
          </w:r>
        </w:sdtContent>
      </w:sdt>
      <w:r w:rsidRPr="00C64B14">
        <w:rPr>
          <w:sz w:val="22"/>
          <w:szCs w:val="22"/>
        </w:rPr>
        <w:t>.</w:t>
      </w:r>
      <w:r>
        <w:rPr>
          <w:sz w:val="22"/>
          <w:szCs w:val="22"/>
        </w:rPr>
        <w:t xml:space="preserve"> </w:t>
      </w:r>
      <w:r w:rsidR="00645C59">
        <w:rPr>
          <w:sz w:val="22"/>
          <w:szCs w:val="22"/>
        </w:rPr>
        <w:t>These imaging techniques</w:t>
      </w:r>
      <w:r w:rsidR="00645C59" w:rsidRPr="00645C59">
        <w:rPr>
          <w:sz w:val="22"/>
          <w:szCs w:val="22"/>
        </w:rPr>
        <w:t xml:space="preserve"> can also support volumetric inspection and 3D tracking of motile cells and microorganisms</w:t>
      </w:r>
      <w:r w:rsidR="00A241D7">
        <w:rPr>
          <w:sz w:val="22"/>
          <w:szCs w:val="22"/>
        </w:rPr>
        <w:t>,</w:t>
      </w:r>
      <w:r w:rsidR="00645C59" w:rsidRPr="00645C59">
        <w:t xml:space="preserve"> </w:t>
      </w:r>
      <w:r w:rsidR="00645C59" w:rsidRPr="00645C59">
        <w:rPr>
          <w:sz w:val="22"/>
          <w:szCs w:val="22"/>
        </w:rPr>
        <w:t>both in lens-based Digital Holographic Microscopy (DHM) and in lensless or in-line configurations (DLHM/DIHM)</w:t>
      </w:r>
      <w:sdt>
        <w:sdtPr>
          <w:rPr>
            <w:rFonts w:ascii="Aptos" w:hAnsi="Aptos"/>
            <w:color w:val="000000"/>
            <w:sz w:val="22"/>
            <w:szCs w:val="22"/>
          </w:rPr>
          <w:tag w:val="MENDELEY_CITATION_v3_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"/>
          <w:id w:val="143783076"/>
          <w:placeholder>
            <w:docPart w:val="DefaultPlaceholder_-1854013440"/>
          </w:placeholder>
        </w:sdtPr>
        <w:sdtContent>
          <w:r w:rsidR="003D2EA8" w:rsidRPr="003D2EA8">
            <w:rPr>
              <w:rFonts w:ascii="Aptos" w:hAnsi="Aptos"/>
              <w:color w:val="000000"/>
              <w:sz w:val="22"/>
              <w:szCs w:val="22"/>
            </w:rPr>
            <w:t> [5]</w:t>
          </w:r>
        </w:sdtContent>
      </w:sdt>
      <w:r w:rsidR="002D18A9" w:rsidRPr="002D18A9">
        <w:rPr>
          <w:sz w:val="22"/>
          <w:szCs w:val="22"/>
        </w:rPr>
        <w:t>.</w:t>
      </w:r>
      <w:r w:rsidR="002D18A9">
        <w:rPr>
          <w:sz w:val="22"/>
          <w:szCs w:val="22"/>
        </w:rPr>
        <w:t xml:space="preserve"> </w:t>
      </w:r>
      <w:r w:rsidR="00A241D7">
        <w:rPr>
          <w:sz w:val="22"/>
          <w:szCs w:val="22"/>
        </w:rPr>
        <w:t>T</w:t>
      </w:r>
      <w:r w:rsidR="00A241D7" w:rsidRPr="00A241D7">
        <w:rPr>
          <w:sz w:val="22"/>
          <w:szCs w:val="22"/>
        </w:rPr>
        <w:t>he comprehensive quantitative information encoded in DHM and DLHM</w:t>
      </w:r>
      <w:r w:rsidR="00A241D7">
        <w:rPr>
          <w:sz w:val="22"/>
          <w:szCs w:val="22"/>
        </w:rPr>
        <w:t xml:space="preserve">, </w:t>
      </w:r>
      <w:r w:rsidR="00A241D7" w:rsidRPr="00A241D7">
        <w:rPr>
          <w:sz w:val="22"/>
          <w:szCs w:val="22"/>
        </w:rPr>
        <w:t>spanning optical path length, refractive index, thickness, and morphology</w:t>
      </w:r>
      <w:r w:rsidR="00A241D7">
        <w:rPr>
          <w:sz w:val="22"/>
          <w:szCs w:val="22"/>
        </w:rPr>
        <w:t xml:space="preserve">, </w:t>
      </w:r>
      <w:r w:rsidR="00A241D7" w:rsidRPr="00A241D7">
        <w:rPr>
          <w:sz w:val="22"/>
          <w:szCs w:val="22"/>
        </w:rPr>
        <w:t>has culminated in a growing body of translational applications, enabling objective, label-free assessment of pathological changes in unstained specimens</w:t>
      </w:r>
      <w:r w:rsidR="000B6944">
        <w:rPr>
          <w:sz w:val="22"/>
          <w:szCs w:val="22"/>
        </w:rPr>
        <w:t xml:space="preserve"> </w:t>
      </w:r>
      <w:sdt>
        <w:sdtPr>
          <w:rPr>
            <w:rFonts w:ascii="Aptos" w:hAnsi="Aptos"/>
            <w:color w:val="000000"/>
            <w:sz w:val="22"/>
            <w:szCs w:val="22"/>
          </w:rPr>
          <w:tag w:val="MENDELEY_CITATION_v3_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"/>
          <w:id w:val="221185542"/>
          <w:placeholder>
            <w:docPart w:val="DefaultPlaceholder_-1854013440"/>
          </w:placeholder>
        </w:sdtPr>
        <w:sdtContent>
          <w:r w:rsidR="003D2EA8" w:rsidRPr="003D2EA8">
            <w:rPr>
              <w:rFonts w:ascii="Aptos" w:hAnsi="Aptos"/>
              <w:color w:val="000000"/>
              <w:sz w:val="22"/>
              <w:szCs w:val="22"/>
            </w:rPr>
            <w:t> [6]</w:t>
          </w:r>
        </w:sdtContent>
      </w:sdt>
      <w:r w:rsidR="002D18A9" w:rsidRPr="002D18A9">
        <w:rPr>
          <w:sz w:val="22"/>
          <w:szCs w:val="22"/>
        </w:rPr>
        <w:t>.</w:t>
      </w:r>
    </w:p>
    <w:p w14:paraId="33C88F9E" w14:textId="77777777" w:rsidR="002D18A9" w:rsidRDefault="002D18A9" w:rsidP="000A5B7E">
      <w:pPr>
        <w:spacing w:after="0" w:line="240" w:lineRule="auto"/>
        <w:jc w:val="both"/>
        <w:rPr>
          <w:sz w:val="22"/>
          <w:szCs w:val="22"/>
        </w:rPr>
      </w:pPr>
    </w:p>
    <w:p w14:paraId="672FAA4D" w14:textId="40F095D6" w:rsidR="007C4FCB" w:rsidRDefault="00255BD4" w:rsidP="00255BD4">
      <w:pPr>
        <w:spacing w:after="0" w:line="240" w:lineRule="auto"/>
        <w:jc w:val="both"/>
        <w:rPr>
          <w:sz w:val="22"/>
          <w:szCs w:val="22"/>
        </w:rPr>
      </w:pPr>
      <w:r w:rsidRPr="00255BD4">
        <w:rPr>
          <w:sz w:val="22"/>
          <w:szCs w:val="22"/>
        </w:rPr>
        <w:t>This versatility has driven the development of a broad ecosystem of reconstruction and analysis tools across multiple programming environments</w:t>
      </w:r>
      <w:r w:rsidR="007C4FCB">
        <w:rPr>
          <w:sz w:val="22"/>
          <w:szCs w:val="22"/>
        </w:rPr>
        <w:t xml:space="preserve"> </w:t>
      </w:r>
      <w:sdt>
        <w:sdtPr>
          <w:rPr>
            <w:rFonts w:ascii="Aptos" w:hAnsi="Aptos"/>
            <w:color w:val="000000"/>
            <w:sz w:val="22"/>
            <w:szCs w:val="22"/>
          </w:rPr>
          <w:tag w:val="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"/>
          <w:id w:val="1908110264"/>
          <w:placeholder>
            <w:docPart w:val="DefaultPlaceholder_-1854013440"/>
          </w:placeholder>
        </w:sdtPr>
        <w:sdtContent>
          <w:r w:rsidR="003D2EA8" w:rsidRPr="003D2EA8">
            <w:rPr>
              <w:rFonts w:ascii="Aptos" w:hAnsi="Aptos"/>
              <w:color w:val="000000"/>
              <w:sz w:val="22"/>
              <w:szCs w:val="22"/>
            </w:rPr>
            <w:t> [7–13]</w:t>
          </w:r>
        </w:sdtContent>
      </w:sdt>
      <w:r w:rsidRPr="00255BD4">
        <w:rPr>
          <w:sz w:val="22"/>
          <w:szCs w:val="22"/>
        </w:rPr>
        <w:t xml:space="preserve"> [Refs]. In the open-source domain, several libraries provide end-to-end holographic processing capabilities, including </w:t>
      </w:r>
      <w:proofErr w:type="spellStart"/>
      <w:r w:rsidRPr="00255BD4">
        <w:rPr>
          <w:sz w:val="22"/>
          <w:szCs w:val="22"/>
        </w:rPr>
        <w:t>HoloPy</w:t>
      </w:r>
      <w:proofErr w:type="spellEnd"/>
      <w:r w:rsidRPr="00255BD4">
        <w:rPr>
          <w:sz w:val="22"/>
          <w:szCs w:val="22"/>
        </w:rPr>
        <w:t xml:space="preserve">, </w:t>
      </w:r>
      <w:r w:rsidRPr="00255BD4">
        <w:rPr>
          <w:sz w:val="22"/>
          <w:szCs w:val="22"/>
        </w:rPr>
        <w:lastRenderedPageBreak/>
        <w:t>which supports hologram reconstruction and light-scattering workflows in Python</w:t>
      </w:r>
      <w:sdt>
        <w:sdtPr>
          <w:rPr>
            <w:rFonts w:ascii="Aptos" w:hAnsi="Aptos"/>
            <w:color w:val="000000"/>
            <w:sz w:val="22"/>
            <w:szCs w:val="22"/>
          </w:rPr>
          <w:tag w:val="MENDELEY_CITATION_v3_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"/>
          <w:id w:val="-1474203772"/>
          <w:placeholder>
            <w:docPart w:val="DefaultPlaceholder_-1854013440"/>
          </w:placeholder>
        </w:sdtPr>
        <w:sdtContent>
          <w:r w:rsidR="003D2EA8" w:rsidRPr="003D2EA8">
            <w:rPr>
              <w:rFonts w:ascii="Aptos" w:hAnsi="Aptos"/>
              <w:color w:val="000000"/>
              <w:sz w:val="22"/>
              <w:szCs w:val="22"/>
            </w:rPr>
            <w:t> [9]</w:t>
          </w:r>
        </w:sdtContent>
      </w:sdt>
      <w:r w:rsidRPr="00255BD4">
        <w:rPr>
          <w:sz w:val="22"/>
          <w:szCs w:val="22"/>
        </w:rPr>
        <w:t xml:space="preserve">, and pyDHM, which implements phase-shifting and phase-compensation pipelines for multiple DHM configurations </w:t>
      </w:r>
      <w:sdt>
        <w:sdtPr>
          <w:rPr>
            <w:rFonts w:ascii="Aptos" w:hAnsi="Aptos"/>
            <w:color w:val="000000"/>
            <w:sz w:val="22"/>
            <w:szCs w:val="22"/>
          </w:rPr>
          <w:tag w:val="MENDELEY_CITATION_v3_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"/>
          <w:id w:val="-514924805"/>
          <w:placeholder>
            <w:docPart w:val="DefaultPlaceholder_-1854013440"/>
          </w:placeholder>
        </w:sdtPr>
        <w:sdtContent>
          <w:r w:rsidR="003D2EA8" w:rsidRPr="003D2EA8">
            <w:rPr>
              <w:rFonts w:ascii="Aptos" w:hAnsi="Aptos"/>
              <w:color w:val="000000"/>
              <w:sz w:val="22"/>
              <w:szCs w:val="22"/>
            </w:rPr>
            <w:t> [8]</w:t>
          </w:r>
        </w:sdtContent>
      </w:sdt>
      <w:r w:rsidRPr="00255BD4">
        <w:rPr>
          <w:sz w:val="22"/>
          <w:szCs w:val="22"/>
        </w:rPr>
        <w:t>.</w:t>
      </w:r>
      <w:r>
        <w:rPr>
          <w:sz w:val="22"/>
          <w:szCs w:val="22"/>
        </w:rPr>
        <w:t xml:space="preserve"> </w:t>
      </w:r>
      <w:r w:rsidRPr="00255BD4">
        <w:rPr>
          <w:sz w:val="22"/>
          <w:szCs w:val="22"/>
        </w:rPr>
        <w:t xml:space="preserve">At the numerical propagation level, reusable computational backends form the foundation of many DHM and DLHM reconstruction pipelines. For example, CWO++ provides </w:t>
      </w:r>
      <w:r w:rsidR="00643254">
        <w:rPr>
          <w:kern w:val="0"/>
          <w:sz w:val="22"/>
          <w:szCs w:val="22"/>
          <w14:ligatures w14:val="none"/>
        </w:rPr>
        <w:t xml:space="preserve">CPU and GPU-accelerated diffraction and propagation routines </w:t>
      </w:r>
      <w:sdt>
        <w:sdtPr>
          <w:rPr>
            <w:rFonts w:ascii="Aptos" w:hAnsi="Aptos"/>
            <w:color w:val="000000"/>
            <w:kern w:val="0"/>
            <w:sz w:val="22"/>
            <w:szCs w:val="22"/>
            <w14:ligatures w14:val="none"/>
          </w:rPr>
          <w:tag w:val="MENDELEY_CITATION_v3_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"/>
          <w:id w:val="-1677646621"/>
          <w:placeholder>
            <w:docPart w:val="DefaultPlaceholder_-1854013440"/>
          </w:placeholder>
        </w:sdtPr>
        <w:sdtContent>
          <w:r w:rsidR="003D2EA8" w:rsidRPr="003D2EA8">
            <w:rPr>
              <w:rFonts w:ascii="Aptos" w:hAnsi="Aptos"/>
              <w:color w:val="000000"/>
              <w:kern w:val="0"/>
              <w:sz w:val="22"/>
              <w:szCs w:val="22"/>
              <w14:ligatures w14:val="none"/>
            </w:rPr>
            <w:t> [12]</w:t>
          </w:r>
        </w:sdtContent>
      </w:sdt>
      <w:r w:rsidR="00643254">
        <w:rPr>
          <w:kern w:val="0"/>
          <w:sz w:val="22"/>
          <w:szCs w:val="22"/>
          <w14:ligatures w14:val="none"/>
        </w:rPr>
        <w:t xml:space="preserve">, whereas </w:t>
      </w:r>
      <w:proofErr w:type="spellStart"/>
      <w:r w:rsidR="00643254">
        <w:rPr>
          <w:kern w:val="0"/>
          <w:sz w:val="22"/>
          <w:szCs w:val="22"/>
          <w14:ligatures w14:val="none"/>
        </w:rPr>
        <w:t>JDiffraction</w:t>
      </w:r>
      <w:proofErr w:type="spellEnd"/>
      <w:r w:rsidR="00643254">
        <w:rPr>
          <w:kern w:val="0"/>
          <w:sz w:val="22"/>
          <w:szCs w:val="22"/>
          <w14:ligatures w14:val="none"/>
        </w:rPr>
        <w:t xml:space="preserve"> offers Fresnel and angular-spectrum</w:t>
      </w:r>
      <w:r w:rsidRPr="00255BD4">
        <w:rPr>
          <w:sz w:val="22"/>
          <w:szCs w:val="22"/>
        </w:rPr>
        <w:t xml:space="preserve"> propagation methods </w:t>
      </w:r>
      <w:sdt>
        <w:sdtPr>
          <w:rPr>
            <w:rFonts w:ascii="Aptos" w:hAnsi="Aptos"/>
            <w:color w:val="000000"/>
            <w:sz w:val="22"/>
            <w:szCs w:val="22"/>
          </w:rPr>
          <w:tag w:val="MENDELEY_CITATION_v3_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"/>
          <w:id w:val="-1057170854"/>
          <w:placeholder>
            <w:docPart w:val="DefaultPlaceholder_-1854013440"/>
          </w:placeholder>
        </w:sdtPr>
        <w:sdtContent>
          <w:r w:rsidR="003D2EA8" w:rsidRPr="003D2EA8">
            <w:rPr>
              <w:rFonts w:ascii="Aptos" w:hAnsi="Aptos"/>
              <w:color w:val="000000"/>
              <w:sz w:val="22"/>
              <w:szCs w:val="22"/>
            </w:rPr>
            <w:t> [10]</w:t>
          </w:r>
        </w:sdtContent>
      </w:sdt>
      <w:r w:rsidRPr="00255BD4">
        <w:rPr>
          <w:sz w:val="22"/>
          <w:szCs w:val="22"/>
        </w:rPr>
        <w:t xml:space="preserve">. Beyond core propagation and reconstruction, additional projects address higher-level holography workflows. OpenHolo supports hologram generation, reconstruction, and signal processing </w:t>
      </w:r>
      <w:sdt>
        <w:sdtPr>
          <w:rPr>
            <w:rFonts w:ascii="Aptos" w:hAnsi="Aptos"/>
            <w:color w:val="000000"/>
            <w:sz w:val="22"/>
            <w:szCs w:val="22"/>
          </w:rPr>
          <w:tag w:val="MENDELEY_CITATION_v3_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"/>
          <w:id w:val="-1573886637"/>
          <w:placeholder>
            <w:docPart w:val="DefaultPlaceholder_-1854013440"/>
          </w:placeholder>
        </w:sdtPr>
        <w:sdtContent>
          <w:r w:rsidR="003D2EA8" w:rsidRPr="003D2EA8">
            <w:rPr>
              <w:rFonts w:ascii="Aptos" w:hAnsi="Aptos"/>
              <w:color w:val="000000"/>
              <w:sz w:val="22"/>
              <w:szCs w:val="22"/>
            </w:rPr>
            <w:t> [13]</w:t>
          </w:r>
        </w:sdtContent>
      </w:sdt>
      <w:r w:rsidRPr="00255BD4">
        <w:rPr>
          <w:sz w:val="22"/>
          <w:szCs w:val="22"/>
        </w:rPr>
        <w:t>.</w:t>
      </w:r>
      <w:r>
        <w:rPr>
          <w:sz w:val="22"/>
          <w:szCs w:val="22"/>
        </w:rPr>
        <w:t xml:space="preserve"> </w:t>
      </w:r>
      <w:r w:rsidRPr="00255BD4">
        <w:rPr>
          <w:sz w:val="22"/>
          <w:szCs w:val="22"/>
        </w:rPr>
        <w:t>DHM capabilities have also been integrated into widely adopted biomedical imaging platforms through ImageJ-based toolsets, including HoloJ and other DHM-focused plugins for simulation, reconstruction, and analysis workflows</w:t>
      </w:r>
      <w:r w:rsidR="00941140">
        <w:rPr>
          <w:sz w:val="22"/>
          <w:szCs w:val="22"/>
        </w:rPr>
        <w:t xml:space="preserve"> </w:t>
      </w:r>
      <w:sdt>
        <w:sdtPr>
          <w:rPr>
            <w:rFonts w:ascii="Aptos" w:hAnsi="Aptos"/>
            <w:color w:val="000000"/>
            <w:sz w:val="22"/>
            <w:szCs w:val="22"/>
          </w:rPr>
          <w:tag w:val="MENDELEY_CITATION_v3_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"/>
          <w:id w:val="388466509"/>
          <w:placeholder>
            <w:docPart w:val="DefaultPlaceholder_-1854013440"/>
          </w:placeholder>
        </w:sdtPr>
        <w:sdtContent>
          <w:r w:rsidR="003D2EA8" w:rsidRPr="003D2EA8">
            <w:rPr>
              <w:rFonts w:ascii="Aptos" w:hAnsi="Aptos"/>
              <w:color w:val="000000"/>
              <w:sz w:val="22"/>
              <w:szCs w:val="22"/>
            </w:rPr>
            <w:t> [11,14]</w:t>
          </w:r>
        </w:sdtContent>
      </w:sdt>
      <w:r w:rsidRPr="00255BD4">
        <w:rPr>
          <w:sz w:val="22"/>
          <w:szCs w:val="22"/>
        </w:rPr>
        <w:t xml:space="preserve"> . Similar ImageJ-based approaches have been extended to lensless and in-line holographic configurations</w:t>
      </w:r>
      <w:sdt>
        <w:sdtPr>
          <w:rPr>
            <w:rFonts w:ascii="Aptos" w:hAnsi="Aptos"/>
            <w:color w:val="000000"/>
            <w:sz w:val="22"/>
            <w:szCs w:val="22"/>
          </w:rPr>
          <w:tag w:val="MENDELEY_CITATION_v3_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"/>
          <w:id w:val="-656304389"/>
          <w:placeholder>
            <w:docPart w:val="DefaultPlaceholder_-1854013440"/>
          </w:placeholder>
        </w:sdtPr>
        <w:sdtContent>
          <w:r w:rsidR="003D2EA8" w:rsidRPr="003D2EA8">
            <w:rPr>
              <w:rFonts w:ascii="Aptos" w:hAnsi="Aptos"/>
              <w:color w:val="000000"/>
              <w:sz w:val="22"/>
              <w:szCs w:val="22"/>
            </w:rPr>
            <w:t> [15]</w:t>
          </w:r>
        </w:sdtContent>
      </w:sdt>
      <w:r w:rsidRPr="00255BD4">
        <w:rPr>
          <w:sz w:val="22"/>
          <w:szCs w:val="22"/>
        </w:rPr>
        <w:t>. Complementing these open-source efforts, commercial platforms</w:t>
      </w:r>
      <w:r w:rsidR="00643254">
        <w:rPr>
          <w:sz w:val="22"/>
          <w:szCs w:val="22"/>
        </w:rPr>
        <w:t xml:space="preserve">, </w:t>
      </w:r>
      <w:r w:rsidRPr="00255BD4">
        <w:rPr>
          <w:sz w:val="22"/>
          <w:szCs w:val="22"/>
        </w:rPr>
        <w:t>including Holo4D and other proprietary DHM software suites</w:t>
      </w:r>
      <w:r w:rsidR="005338EA">
        <w:rPr>
          <w:sz w:val="22"/>
          <w:szCs w:val="22"/>
        </w:rPr>
        <w:t xml:space="preserve"> </w:t>
      </w:r>
      <w:sdt>
        <w:sdtPr>
          <w:rPr>
            <w:rFonts w:ascii="Aptos" w:hAnsi="Aptos"/>
            <w:color w:val="000000"/>
            <w:sz w:val="22"/>
            <w:szCs w:val="22"/>
          </w:rPr>
          <w:tag w:val="MENDELEY_CITATION_v3_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"/>
          <w:id w:val="490984345"/>
          <w:placeholder>
            <w:docPart w:val="DefaultPlaceholder_-1854013440"/>
          </w:placeholder>
        </w:sdtPr>
        <w:sdtContent>
          <w:r w:rsidR="003D2EA8" w:rsidRPr="003D2EA8">
            <w:rPr>
              <w:rFonts w:ascii="Aptos" w:hAnsi="Aptos"/>
              <w:color w:val="000000"/>
              <w:sz w:val="22"/>
              <w:szCs w:val="22"/>
            </w:rPr>
            <w:t> [16,17]</w:t>
          </w:r>
        </w:sdtContent>
      </w:sdt>
      <w:r w:rsidR="00643254">
        <w:rPr>
          <w:sz w:val="22"/>
          <w:szCs w:val="22"/>
        </w:rPr>
        <w:t xml:space="preserve">, </w:t>
      </w:r>
      <w:r w:rsidRPr="00255BD4">
        <w:rPr>
          <w:sz w:val="22"/>
          <w:szCs w:val="22"/>
        </w:rPr>
        <w:t>provide fully integrated reconstruction and analysis environments, underscoring the maturity and broad adoption of digital holographic microscopy across both research and translational settings.</w:t>
      </w:r>
    </w:p>
    <w:p w14:paraId="317B8E02" w14:textId="77777777" w:rsidR="007665F4" w:rsidRDefault="007665F4" w:rsidP="00C64B14">
      <w:pPr>
        <w:spacing w:after="0" w:line="240" w:lineRule="auto"/>
        <w:jc w:val="both"/>
        <w:rPr>
          <w:sz w:val="22"/>
          <w:szCs w:val="22"/>
        </w:rPr>
      </w:pPr>
    </w:p>
    <w:p w14:paraId="2EC2266E" w14:textId="02732AE4" w:rsidR="000A5B7E" w:rsidRDefault="000A5B7E" w:rsidP="000A5B7E">
      <w:pPr>
        <w:spacing w:after="0" w:line="240" w:lineRule="auto"/>
        <w:jc w:val="both"/>
        <w:rPr>
          <w:sz w:val="22"/>
          <w:szCs w:val="22"/>
        </w:rPr>
      </w:pPr>
      <w:r w:rsidRPr="00B52B73">
        <w:rPr>
          <w:sz w:val="22"/>
          <w:szCs w:val="22"/>
        </w:rPr>
        <w:t xml:space="preserve">However, despite their technical contributions, </w:t>
      </w:r>
      <w:r>
        <w:rPr>
          <w:sz w:val="22"/>
          <w:szCs w:val="22"/>
        </w:rPr>
        <w:t xml:space="preserve">existing tools present important </w:t>
      </w:r>
      <w:r w:rsidR="00897A1A">
        <w:rPr>
          <w:sz w:val="22"/>
          <w:szCs w:val="22"/>
        </w:rPr>
        <w:t>l</w:t>
      </w:r>
      <w:r>
        <w:rPr>
          <w:sz w:val="22"/>
          <w:szCs w:val="22"/>
        </w:rPr>
        <w:t>imitations</w:t>
      </w:r>
      <w:r w:rsidR="00643254">
        <w:rPr>
          <w:sz w:val="22"/>
          <w:szCs w:val="22"/>
        </w:rPr>
        <w:t xml:space="preserve"> that hinder broader adoption</w:t>
      </w:r>
      <w:r>
        <w:rPr>
          <w:sz w:val="22"/>
          <w:szCs w:val="22"/>
        </w:rPr>
        <w:t xml:space="preserve">. Many libraries require advanced programming </w:t>
      </w:r>
      <w:r w:rsidR="00643254">
        <w:rPr>
          <w:sz w:val="22"/>
          <w:szCs w:val="22"/>
        </w:rPr>
        <w:t xml:space="preserve">expertise </w:t>
      </w:r>
      <w:r>
        <w:rPr>
          <w:sz w:val="22"/>
          <w:szCs w:val="22"/>
        </w:rPr>
        <w:t xml:space="preserve">and a </w:t>
      </w:r>
      <w:r w:rsidR="00643254">
        <w:rPr>
          <w:sz w:val="22"/>
          <w:szCs w:val="22"/>
        </w:rPr>
        <w:t xml:space="preserve">strong </w:t>
      </w:r>
      <w:r>
        <w:rPr>
          <w:sz w:val="22"/>
          <w:szCs w:val="22"/>
        </w:rPr>
        <w:t xml:space="preserve">background in </w:t>
      </w:r>
      <w:r w:rsidR="00643254">
        <w:rPr>
          <w:sz w:val="22"/>
          <w:szCs w:val="22"/>
        </w:rPr>
        <w:t>Optics</w:t>
      </w:r>
      <w:r>
        <w:rPr>
          <w:sz w:val="22"/>
          <w:szCs w:val="22"/>
        </w:rPr>
        <w:t xml:space="preserve">, </w:t>
      </w:r>
      <w:r w:rsidR="00643254">
        <w:rPr>
          <w:sz w:val="22"/>
          <w:szCs w:val="22"/>
        </w:rPr>
        <w:t>thereby limi</w:t>
      </w:r>
      <w:r w:rsidRPr="003F7560">
        <w:rPr>
          <w:sz w:val="22"/>
          <w:szCs w:val="22"/>
        </w:rPr>
        <w:t xml:space="preserve">ting their accessibility </w:t>
      </w:r>
      <w:r w:rsidR="00643254">
        <w:rPr>
          <w:sz w:val="22"/>
          <w:szCs w:val="22"/>
        </w:rPr>
        <w:t>to</w:t>
      </w:r>
      <w:r w:rsidRPr="003F7560">
        <w:rPr>
          <w:sz w:val="22"/>
          <w:szCs w:val="22"/>
        </w:rPr>
        <w:t xml:space="preserve"> researchers in biological and clinical environments</w:t>
      </w:r>
      <w:r>
        <w:rPr>
          <w:sz w:val="22"/>
          <w:szCs w:val="22"/>
        </w:rPr>
        <w:t xml:space="preserve">. </w:t>
      </w:r>
      <w:r w:rsidRPr="003F7560">
        <w:rPr>
          <w:sz w:val="22"/>
          <w:szCs w:val="22"/>
        </w:rPr>
        <w:t>Plugin</w:t>
      </w:r>
      <w:r w:rsidR="00643254">
        <w:rPr>
          <w:sz w:val="22"/>
          <w:szCs w:val="22"/>
        </w:rPr>
        <w:t xml:space="preserve">-based </w:t>
      </w:r>
      <w:r w:rsidR="00913858">
        <w:rPr>
          <w:sz w:val="22"/>
          <w:szCs w:val="22"/>
        </w:rPr>
        <w:t xml:space="preserve">solutions, while </w:t>
      </w:r>
      <w:proofErr w:type="gramStart"/>
      <w:r w:rsidR="00913858">
        <w:rPr>
          <w:sz w:val="22"/>
          <w:szCs w:val="22"/>
        </w:rPr>
        <w:t xml:space="preserve">widely </w:t>
      </w:r>
      <w:r w:rsidRPr="003F7560">
        <w:rPr>
          <w:sz w:val="22"/>
          <w:szCs w:val="22"/>
        </w:rPr>
        <w:t xml:space="preserve"> popular</w:t>
      </w:r>
      <w:proofErr w:type="gramEnd"/>
      <w:r w:rsidRPr="003F7560">
        <w:rPr>
          <w:sz w:val="22"/>
          <w:szCs w:val="22"/>
        </w:rPr>
        <w:t xml:space="preserve"> in the biomedical imaging community, tend to </w:t>
      </w:r>
      <w:r w:rsidR="00913858">
        <w:rPr>
          <w:sz w:val="22"/>
          <w:szCs w:val="22"/>
        </w:rPr>
        <w:t xml:space="preserve">be task-specific and </w:t>
      </w:r>
      <w:r w:rsidRPr="003F7560">
        <w:rPr>
          <w:sz w:val="22"/>
          <w:szCs w:val="22"/>
        </w:rPr>
        <w:t>often lack cohesive integration</w:t>
      </w:r>
      <w:r w:rsidR="00913858">
        <w:rPr>
          <w:sz w:val="22"/>
          <w:szCs w:val="22"/>
        </w:rPr>
        <w:t xml:space="preserve"> across</w:t>
      </w:r>
      <w:r w:rsidRPr="003F7560">
        <w:rPr>
          <w:sz w:val="22"/>
          <w:szCs w:val="22"/>
        </w:rPr>
        <w:t xml:space="preserve"> hologram acquisition, reconstruction, and </w:t>
      </w:r>
      <w:r w:rsidR="00913858">
        <w:rPr>
          <w:sz w:val="22"/>
          <w:szCs w:val="22"/>
        </w:rPr>
        <w:t xml:space="preserve">downstream </w:t>
      </w:r>
      <w:r w:rsidRPr="003F7560">
        <w:rPr>
          <w:sz w:val="22"/>
          <w:szCs w:val="22"/>
        </w:rPr>
        <w:t xml:space="preserve">biological quantification. </w:t>
      </w:r>
      <w:r w:rsidR="00913858">
        <w:rPr>
          <w:sz w:val="22"/>
          <w:szCs w:val="22"/>
        </w:rPr>
        <w:t>C</w:t>
      </w:r>
      <w:r w:rsidRPr="003F7560">
        <w:rPr>
          <w:sz w:val="22"/>
          <w:szCs w:val="22"/>
        </w:rPr>
        <w:t xml:space="preserve">ommercial software </w:t>
      </w:r>
      <w:r w:rsidR="00913858">
        <w:rPr>
          <w:sz w:val="22"/>
          <w:szCs w:val="22"/>
        </w:rPr>
        <w:t xml:space="preserve">platforms offer </w:t>
      </w:r>
      <w:r w:rsidRPr="003F7560">
        <w:rPr>
          <w:sz w:val="22"/>
          <w:szCs w:val="22"/>
        </w:rPr>
        <w:t xml:space="preserve">robust </w:t>
      </w:r>
      <w:r w:rsidR="00913858">
        <w:rPr>
          <w:sz w:val="22"/>
          <w:szCs w:val="22"/>
        </w:rPr>
        <w:t xml:space="preserve">and polished </w:t>
      </w:r>
      <w:r w:rsidRPr="003F7560">
        <w:rPr>
          <w:sz w:val="22"/>
          <w:szCs w:val="22"/>
        </w:rPr>
        <w:t>functionalities</w:t>
      </w:r>
      <w:r w:rsidR="00913858">
        <w:rPr>
          <w:sz w:val="22"/>
          <w:szCs w:val="22"/>
        </w:rPr>
        <w:t>,</w:t>
      </w:r>
      <w:r w:rsidRPr="003F7560">
        <w:rPr>
          <w:sz w:val="22"/>
          <w:szCs w:val="22"/>
        </w:rPr>
        <w:t xml:space="preserve"> but </w:t>
      </w:r>
      <w:r w:rsidR="00913858">
        <w:rPr>
          <w:sz w:val="22"/>
          <w:szCs w:val="22"/>
        </w:rPr>
        <w:t>their closed and proprietary nature limits</w:t>
      </w:r>
      <w:r w:rsidRPr="003F7560">
        <w:rPr>
          <w:sz w:val="22"/>
          <w:szCs w:val="22"/>
        </w:rPr>
        <w:t xml:space="preserve"> accessib</w:t>
      </w:r>
      <w:r w:rsidR="00913858">
        <w:rPr>
          <w:sz w:val="22"/>
          <w:szCs w:val="22"/>
        </w:rPr>
        <w:t xml:space="preserve">ility and widespread use </w:t>
      </w:r>
      <w:r w:rsidRPr="003F7560">
        <w:rPr>
          <w:sz w:val="22"/>
          <w:szCs w:val="22"/>
        </w:rPr>
        <w:t>in academic research.</w:t>
      </w:r>
      <w:r>
        <w:rPr>
          <w:sz w:val="22"/>
          <w:szCs w:val="22"/>
        </w:rPr>
        <w:t xml:space="preserve"> </w:t>
      </w:r>
      <w:r w:rsidRPr="00B52B73">
        <w:rPr>
          <w:sz w:val="22"/>
          <w:szCs w:val="22"/>
        </w:rPr>
        <w:t xml:space="preserve">As a result, a significant usability gap </w:t>
      </w:r>
      <w:proofErr w:type="gramStart"/>
      <w:r w:rsidR="00913858">
        <w:rPr>
          <w:sz w:val="22"/>
          <w:szCs w:val="22"/>
        </w:rPr>
        <w:t xml:space="preserve">still </w:t>
      </w:r>
      <w:r>
        <w:rPr>
          <w:sz w:val="22"/>
          <w:szCs w:val="22"/>
        </w:rPr>
        <w:t>remains</w:t>
      </w:r>
      <w:proofErr w:type="gramEnd"/>
      <w:r w:rsidRPr="00B52B73">
        <w:rPr>
          <w:sz w:val="22"/>
          <w:szCs w:val="22"/>
        </w:rPr>
        <w:t xml:space="preserve"> for biomedical researchers who could </w:t>
      </w:r>
      <w:r w:rsidR="00913858">
        <w:rPr>
          <w:sz w:val="22"/>
          <w:szCs w:val="22"/>
        </w:rPr>
        <w:t xml:space="preserve">otherwise </w:t>
      </w:r>
      <w:r w:rsidRPr="00B52B73">
        <w:rPr>
          <w:sz w:val="22"/>
          <w:szCs w:val="22"/>
        </w:rPr>
        <w:t>benefit from the versatility of DHM</w:t>
      </w:r>
      <w:r w:rsidR="00913858">
        <w:rPr>
          <w:sz w:val="22"/>
          <w:szCs w:val="22"/>
        </w:rPr>
        <w:t xml:space="preserve"> and DLHM</w:t>
      </w:r>
      <w:r w:rsidRPr="00B52B73">
        <w:rPr>
          <w:sz w:val="22"/>
          <w:szCs w:val="22"/>
        </w:rPr>
        <w:t xml:space="preserve"> but are </w:t>
      </w:r>
      <w:r w:rsidR="00913858">
        <w:rPr>
          <w:sz w:val="22"/>
          <w:szCs w:val="22"/>
        </w:rPr>
        <w:t>impeded</w:t>
      </w:r>
      <w:r w:rsidR="00913858" w:rsidRPr="00B52B73">
        <w:rPr>
          <w:sz w:val="22"/>
          <w:szCs w:val="22"/>
        </w:rPr>
        <w:t xml:space="preserve"> </w:t>
      </w:r>
      <w:r w:rsidRPr="00B52B73">
        <w:rPr>
          <w:sz w:val="22"/>
          <w:szCs w:val="22"/>
        </w:rPr>
        <w:t xml:space="preserve">by the complexity and fragmentation of existing </w:t>
      </w:r>
      <w:r w:rsidR="00913858">
        <w:rPr>
          <w:sz w:val="22"/>
          <w:szCs w:val="22"/>
        </w:rPr>
        <w:t>software ecosystems</w:t>
      </w:r>
      <w:r w:rsidRPr="00B52B73">
        <w:rPr>
          <w:sz w:val="22"/>
          <w:szCs w:val="22"/>
        </w:rPr>
        <w:t xml:space="preserve">. The lack of a unified, biology-oriented graphical user interface </w:t>
      </w:r>
      <w:r w:rsidR="00913858">
        <w:rPr>
          <w:sz w:val="22"/>
          <w:szCs w:val="22"/>
        </w:rPr>
        <w:t>continues to constrain</w:t>
      </w:r>
      <w:r w:rsidR="00913858" w:rsidRPr="00B52B73">
        <w:rPr>
          <w:sz w:val="22"/>
          <w:szCs w:val="22"/>
        </w:rPr>
        <w:t xml:space="preserve"> </w:t>
      </w:r>
      <w:r w:rsidRPr="00B52B73">
        <w:rPr>
          <w:sz w:val="22"/>
          <w:szCs w:val="22"/>
        </w:rPr>
        <w:t xml:space="preserve">the broader adoption of DHM </w:t>
      </w:r>
      <w:r w:rsidR="00913858">
        <w:rPr>
          <w:sz w:val="22"/>
          <w:szCs w:val="22"/>
        </w:rPr>
        <w:t xml:space="preserve">and DLHM </w:t>
      </w:r>
      <w:r w:rsidRPr="00B52B73">
        <w:rPr>
          <w:sz w:val="22"/>
          <w:szCs w:val="22"/>
        </w:rPr>
        <w:t xml:space="preserve">in </w:t>
      </w:r>
      <w:r w:rsidR="00913858">
        <w:rPr>
          <w:sz w:val="22"/>
          <w:szCs w:val="22"/>
        </w:rPr>
        <w:t>translational applications</w:t>
      </w:r>
      <w:r w:rsidR="00913858" w:rsidRPr="00B52B73">
        <w:rPr>
          <w:sz w:val="22"/>
          <w:szCs w:val="22"/>
        </w:rPr>
        <w:t xml:space="preserve"> </w:t>
      </w:r>
      <w:r w:rsidRPr="00B52B73">
        <w:rPr>
          <w:sz w:val="22"/>
          <w:szCs w:val="22"/>
        </w:rPr>
        <w:t xml:space="preserve">such as cell biology and histopathology, where extracting quantitative phase and morphological information from label-free samples </w:t>
      </w:r>
      <w:r w:rsidR="00913858">
        <w:rPr>
          <w:sz w:val="22"/>
          <w:szCs w:val="22"/>
        </w:rPr>
        <w:t>holds significant</w:t>
      </w:r>
      <w:r w:rsidR="00913858" w:rsidRPr="00B52B73">
        <w:rPr>
          <w:sz w:val="22"/>
          <w:szCs w:val="22"/>
        </w:rPr>
        <w:t xml:space="preserve"> </w:t>
      </w:r>
      <w:r w:rsidRPr="00B52B73">
        <w:rPr>
          <w:sz w:val="22"/>
          <w:szCs w:val="22"/>
        </w:rPr>
        <w:t>scientific</w:t>
      </w:r>
      <w:r w:rsidR="00913858">
        <w:rPr>
          <w:sz w:val="22"/>
          <w:szCs w:val="22"/>
        </w:rPr>
        <w:t xml:space="preserve"> and </w:t>
      </w:r>
      <w:r w:rsidR="008D32B7">
        <w:rPr>
          <w:sz w:val="22"/>
          <w:szCs w:val="22"/>
        </w:rPr>
        <w:t>clinical relevance</w:t>
      </w:r>
      <w:r w:rsidRPr="00B52B73">
        <w:rPr>
          <w:sz w:val="22"/>
          <w:szCs w:val="22"/>
        </w:rPr>
        <w:t>.</w:t>
      </w:r>
    </w:p>
    <w:p w14:paraId="14CA092F" w14:textId="77777777" w:rsidR="00376027" w:rsidRDefault="00376027" w:rsidP="00C64B14">
      <w:pPr>
        <w:spacing w:after="0" w:line="240" w:lineRule="auto"/>
        <w:jc w:val="both"/>
        <w:rPr>
          <w:sz w:val="22"/>
          <w:szCs w:val="22"/>
        </w:rPr>
      </w:pPr>
    </w:p>
    <w:p w14:paraId="199D6EE8" w14:textId="2DF2D569" w:rsidR="00A46E0C" w:rsidRDefault="001118BC" w:rsidP="00EB7B72">
      <w:pPr>
        <w:spacing w:after="0" w:line="240" w:lineRule="auto"/>
        <w:jc w:val="both"/>
        <w:rPr>
          <w:sz w:val="32"/>
          <w:szCs w:val="32"/>
        </w:rPr>
      </w:pPr>
      <w:r w:rsidRPr="00C64B14">
        <w:rPr>
          <w:sz w:val="22"/>
          <w:szCs w:val="22"/>
        </w:rPr>
        <w:t xml:space="preserve">To address these challenges, we present </w:t>
      </w:r>
      <w:proofErr w:type="spellStart"/>
      <w:r w:rsidRPr="00B00BEC">
        <w:rPr>
          <w:i/>
          <w:iCs/>
          <w:sz w:val="22"/>
          <w:szCs w:val="22"/>
        </w:rPr>
        <w:t>HoloBio</w:t>
      </w:r>
      <w:proofErr w:type="spellEnd"/>
      <w:r w:rsidRPr="00C64B14">
        <w:rPr>
          <w:sz w:val="22"/>
          <w:szCs w:val="22"/>
        </w:rPr>
        <w:t xml:space="preserve">, a free and open-source </w:t>
      </w:r>
      <w:r w:rsidR="003A52CC">
        <w:rPr>
          <w:sz w:val="22"/>
          <w:szCs w:val="22"/>
        </w:rPr>
        <w:t xml:space="preserve">Python-based </w:t>
      </w:r>
      <w:r w:rsidR="003F7560">
        <w:rPr>
          <w:sz w:val="22"/>
          <w:szCs w:val="22"/>
        </w:rPr>
        <w:t xml:space="preserve">graphical interface </w:t>
      </w:r>
      <w:r w:rsidRPr="00C64B14">
        <w:rPr>
          <w:sz w:val="22"/>
          <w:szCs w:val="22"/>
        </w:rPr>
        <w:t xml:space="preserve">software </w:t>
      </w:r>
      <w:r w:rsidR="003F7560">
        <w:rPr>
          <w:sz w:val="22"/>
          <w:szCs w:val="22"/>
        </w:rPr>
        <w:t xml:space="preserve">specifically designed for biological applications </w:t>
      </w:r>
      <w:r w:rsidR="00C22CBC">
        <w:rPr>
          <w:sz w:val="22"/>
          <w:szCs w:val="22"/>
        </w:rPr>
        <w:t xml:space="preserve">using </w:t>
      </w:r>
      <w:r w:rsidR="003F7560">
        <w:rPr>
          <w:sz w:val="22"/>
          <w:szCs w:val="22"/>
        </w:rPr>
        <w:t>DHM</w:t>
      </w:r>
      <w:r w:rsidR="008D32B7">
        <w:rPr>
          <w:sz w:val="22"/>
          <w:szCs w:val="22"/>
        </w:rPr>
        <w:t xml:space="preserve"> and </w:t>
      </w:r>
      <w:r w:rsidR="00C22CBC">
        <w:rPr>
          <w:sz w:val="22"/>
          <w:szCs w:val="22"/>
        </w:rPr>
        <w:t>DLHM</w:t>
      </w:r>
      <w:r w:rsidR="003F7560">
        <w:rPr>
          <w:sz w:val="22"/>
          <w:szCs w:val="22"/>
        </w:rPr>
        <w:t xml:space="preserve">. </w:t>
      </w:r>
      <w:proofErr w:type="spellStart"/>
      <w:r w:rsidRPr="00B00BEC">
        <w:rPr>
          <w:i/>
          <w:iCs/>
          <w:sz w:val="22"/>
          <w:szCs w:val="22"/>
        </w:rPr>
        <w:t>HoloBio</w:t>
      </w:r>
      <w:proofErr w:type="spellEnd"/>
      <w:r w:rsidRPr="00C64B14">
        <w:rPr>
          <w:sz w:val="22"/>
          <w:szCs w:val="22"/>
        </w:rPr>
        <w:t xml:space="preserve"> support</w:t>
      </w:r>
      <w:r w:rsidR="00C22CBC">
        <w:rPr>
          <w:sz w:val="22"/>
          <w:szCs w:val="22"/>
        </w:rPr>
        <w:t>s</w:t>
      </w:r>
      <w:r w:rsidRPr="00C64B14">
        <w:rPr>
          <w:sz w:val="22"/>
          <w:szCs w:val="22"/>
        </w:rPr>
        <w:t xml:space="preserve"> a </w:t>
      </w:r>
      <w:r w:rsidR="008D32B7">
        <w:rPr>
          <w:sz w:val="22"/>
          <w:szCs w:val="22"/>
        </w:rPr>
        <w:t>broad</w:t>
      </w:r>
      <w:r w:rsidR="008D32B7" w:rsidRPr="00C64B14">
        <w:rPr>
          <w:sz w:val="22"/>
          <w:szCs w:val="22"/>
        </w:rPr>
        <w:t xml:space="preserve"> </w:t>
      </w:r>
      <w:r w:rsidRPr="00C64B14">
        <w:rPr>
          <w:sz w:val="22"/>
          <w:szCs w:val="22"/>
        </w:rPr>
        <w:t>range of experimental configurations</w:t>
      </w:r>
      <w:r w:rsidR="00C22CBC">
        <w:rPr>
          <w:sz w:val="22"/>
          <w:szCs w:val="22"/>
        </w:rPr>
        <w:t xml:space="preserve"> and </w:t>
      </w:r>
      <w:r w:rsidRPr="00C64B14">
        <w:rPr>
          <w:sz w:val="22"/>
          <w:szCs w:val="22"/>
        </w:rPr>
        <w:t xml:space="preserve">integrates multiple reconstruction </w:t>
      </w:r>
      <w:r w:rsidR="008D32B7">
        <w:rPr>
          <w:sz w:val="22"/>
          <w:szCs w:val="22"/>
        </w:rPr>
        <w:t xml:space="preserve">strategies tailored to </w:t>
      </w:r>
      <w:r w:rsidRPr="00C64B14">
        <w:rPr>
          <w:sz w:val="22"/>
          <w:szCs w:val="22"/>
        </w:rPr>
        <w:t xml:space="preserve">different optical </w:t>
      </w:r>
      <w:r w:rsidR="008D32B7">
        <w:rPr>
          <w:sz w:val="22"/>
          <w:szCs w:val="22"/>
        </w:rPr>
        <w:t>geometries</w:t>
      </w:r>
      <w:r w:rsidRPr="00C64B14">
        <w:rPr>
          <w:sz w:val="22"/>
          <w:szCs w:val="22"/>
        </w:rPr>
        <w:t>, including in-line, slightly off-axis, and off-axis holography</w:t>
      </w:r>
      <w:r w:rsidR="008D32B7">
        <w:rPr>
          <w:sz w:val="22"/>
          <w:szCs w:val="22"/>
        </w:rPr>
        <w:t xml:space="preserve">. The software is compatible </w:t>
      </w:r>
      <w:r w:rsidRPr="00C64B14">
        <w:rPr>
          <w:sz w:val="22"/>
          <w:szCs w:val="22"/>
        </w:rPr>
        <w:t xml:space="preserve">with for both real-time (video-rate) </w:t>
      </w:r>
      <w:r w:rsidR="008D32B7">
        <w:rPr>
          <w:sz w:val="22"/>
          <w:szCs w:val="22"/>
        </w:rPr>
        <w:t xml:space="preserve">data </w:t>
      </w:r>
      <w:r w:rsidRPr="00C64B14">
        <w:rPr>
          <w:sz w:val="22"/>
          <w:szCs w:val="22"/>
        </w:rPr>
        <w:t xml:space="preserve">acquisition and </w:t>
      </w:r>
      <w:r w:rsidR="00B47EA1">
        <w:rPr>
          <w:sz w:val="22"/>
          <w:szCs w:val="22"/>
        </w:rPr>
        <w:t xml:space="preserve">the </w:t>
      </w:r>
      <w:r w:rsidR="00C22CBC">
        <w:rPr>
          <w:sz w:val="22"/>
          <w:szCs w:val="22"/>
        </w:rPr>
        <w:t>processing</w:t>
      </w:r>
      <w:r w:rsidR="00897A1A">
        <w:rPr>
          <w:sz w:val="22"/>
          <w:szCs w:val="22"/>
        </w:rPr>
        <w:t xml:space="preserve"> of previously recorded holograms</w:t>
      </w:r>
      <w:r w:rsidRPr="00C64B14">
        <w:rPr>
          <w:sz w:val="22"/>
          <w:szCs w:val="22"/>
        </w:rPr>
        <w:t xml:space="preserve">. Beyond </w:t>
      </w:r>
      <w:r w:rsidR="00B47EA1">
        <w:rPr>
          <w:sz w:val="22"/>
          <w:szCs w:val="22"/>
        </w:rPr>
        <w:t xml:space="preserve">hologram </w:t>
      </w:r>
      <w:r w:rsidRPr="00C64B14">
        <w:rPr>
          <w:sz w:val="22"/>
          <w:szCs w:val="22"/>
        </w:rPr>
        <w:t xml:space="preserve">reconstruction, </w:t>
      </w:r>
      <w:proofErr w:type="spellStart"/>
      <w:r w:rsidRPr="00B00BEC">
        <w:rPr>
          <w:i/>
          <w:iCs/>
          <w:sz w:val="22"/>
          <w:szCs w:val="22"/>
        </w:rPr>
        <w:t>HoloBio</w:t>
      </w:r>
      <w:proofErr w:type="spellEnd"/>
      <w:r w:rsidRPr="00C64B14">
        <w:rPr>
          <w:sz w:val="22"/>
          <w:szCs w:val="22"/>
        </w:rPr>
        <w:t xml:space="preserve"> </w:t>
      </w:r>
      <w:r w:rsidR="00B47EA1">
        <w:rPr>
          <w:sz w:val="22"/>
          <w:szCs w:val="22"/>
        </w:rPr>
        <w:t>provides a suite of biology-oriented</w:t>
      </w:r>
      <w:r w:rsidRPr="00C64B14">
        <w:rPr>
          <w:sz w:val="22"/>
          <w:szCs w:val="22"/>
        </w:rPr>
        <w:t xml:space="preserve"> tools </w:t>
      </w:r>
      <w:r w:rsidR="00C22CBC">
        <w:rPr>
          <w:sz w:val="22"/>
          <w:szCs w:val="22"/>
        </w:rPr>
        <w:t>aligned</w:t>
      </w:r>
      <w:r w:rsidR="00C22CBC" w:rsidRPr="00C64B14">
        <w:rPr>
          <w:sz w:val="22"/>
          <w:szCs w:val="22"/>
        </w:rPr>
        <w:t xml:space="preserve"> </w:t>
      </w:r>
      <w:r w:rsidR="00C22CBC">
        <w:rPr>
          <w:sz w:val="22"/>
          <w:szCs w:val="22"/>
        </w:rPr>
        <w:t>with</w:t>
      </w:r>
      <w:r w:rsidR="00C22CBC" w:rsidRPr="00C64B14">
        <w:rPr>
          <w:sz w:val="22"/>
          <w:szCs w:val="22"/>
        </w:rPr>
        <w:t xml:space="preserve"> </w:t>
      </w:r>
      <w:r w:rsidR="00B47EA1">
        <w:rPr>
          <w:sz w:val="22"/>
          <w:szCs w:val="22"/>
        </w:rPr>
        <w:t xml:space="preserve">standard </w:t>
      </w:r>
      <w:r w:rsidRPr="00C64B14">
        <w:rPr>
          <w:sz w:val="22"/>
          <w:szCs w:val="22"/>
        </w:rPr>
        <w:t>microscopy workflows</w:t>
      </w:r>
      <w:r w:rsidR="00C22CBC">
        <w:rPr>
          <w:sz w:val="22"/>
          <w:szCs w:val="22"/>
        </w:rPr>
        <w:t xml:space="preserve">, </w:t>
      </w:r>
      <w:r w:rsidRPr="00C64B14">
        <w:rPr>
          <w:sz w:val="22"/>
          <w:szCs w:val="22"/>
        </w:rPr>
        <w:t>includ</w:t>
      </w:r>
      <w:r w:rsidR="00C22CBC">
        <w:rPr>
          <w:sz w:val="22"/>
          <w:szCs w:val="22"/>
        </w:rPr>
        <w:t>ing</w:t>
      </w:r>
      <w:r w:rsidRPr="00C64B14">
        <w:rPr>
          <w:sz w:val="22"/>
          <w:szCs w:val="22"/>
        </w:rPr>
        <w:t xml:space="preserve"> micrometric image scaling</w:t>
      </w:r>
      <w:r w:rsidR="00710134">
        <w:rPr>
          <w:sz w:val="22"/>
          <w:szCs w:val="22"/>
        </w:rPr>
        <w:t xml:space="preserve">, </w:t>
      </w:r>
      <w:r w:rsidRPr="00C64B14">
        <w:rPr>
          <w:sz w:val="22"/>
          <w:szCs w:val="22"/>
        </w:rPr>
        <w:t xml:space="preserve">digital refocusing </w:t>
      </w:r>
      <w:r w:rsidR="00B47EA1">
        <w:rPr>
          <w:sz w:val="22"/>
          <w:szCs w:val="22"/>
        </w:rPr>
        <w:t>via</w:t>
      </w:r>
      <w:r w:rsidR="00B47EA1" w:rsidRPr="00C64B14">
        <w:rPr>
          <w:sz w:val="22"/>
          <w:szCs w:val="22"/>
        </w:rPr>
        <w:t xml:space="preserve"> </w:t>
      </w:r>
      <w:r w:rsidRPr="00C64B14">
        <w:rPr>
          <w:sz w:val="22"/>
          <w:szCs w:val="22"/>
        </w:rPr>
        <w:t>numerical propagation, quantitative phase mapping, thickness estimation, phase profil</w:t>
      </w:r>
      <w:r w:rsidR="00C22CBC">
        <w:rPr>
          <w:sz w:val="22"/>
          <w:szCs w:val="22"/>
        </w:rPr>
        <w:t>ing</w:t>
      </w:r>
      <w:r w:rsidR="00B47EA1">
        <w:rPr>
          <w:sz w:val="22"/>
          <w:szCs w:val="22"/>
        </w:rPr>
        <w:t xml:space="preserve"> and particle tracking</w:t>
      </w:r>
      <w:r w:rsidRPr="00C64B14">
        <w:rPr>
          <w:sz w:val="22"/>
          <w:szCs w:val="22"/>
        </w:rPr>
        <w:t xml:space="preserve">. </w:t>
      </w:r>
      <w:r w:rsidR="00B47EA1">
        <w:rPr>
          <w:sz w:val="22"/>
          <w:szCs w:val="22"/>
        </w:rPr>
        <w:t xml:space="preserve">In addition, the platform </w:t>
      </w:r>
      <w:r w:rsidRPr="00C64B14">
        <w:rPr>
          <w:sz w:val="22"/>
          <w:szCs w:val="22"/>
        </w:rPr>
        <w:t>also features biological analysis utilities such as particle</w:t>
      </w:r>
      <w:r w:rsidR="00B47EA1">
        <w:rPr>
          <w:sz w:val="22"/>
          <w:szCs w:val="22"/>
        </w:rPr>
        <w:t xml:space="preserve"> and </w:t>
      </w:r>
      <w:r w:rsidRPr="00C64B14">
        <w:rPr>
          <w:sz w:val="22"/>
          <w:szCs w:val="22"/>
        </w:rPr>
        <w:t xml:space="preserve">cell counting, morphology assessment, and speckle noise reduction, </w:t>
      </w:r>
      <w:r w:rsidR="00B47EA1">
        <w:rPr>
          <w:sz w:val="22"/>
          <w:szCs w:val="22"/>
        </w:rPr>
        <w:t>enablin</w:t>
      </w:r>
      <w:r w:rsidRPr="00C64B14">
        <w:rPr>
          <w:sz w:val="22"/>
          <w:szCs w:val="22"/>
        </w:rPr>
        <w:t xml:space="preserve">g </w:t>
      </w:r>
      <w:r w:rsidR="00B47EA1">
        <w:rPr>
          <w:sz w:val="22"/>
          <w:szCs w:val="22"/>
        </w:rPr>
        <w:t xml:space="preserve">robust and reproducible </w:t>
      </w:r>
      <w:r w:rsidRPr="00C64B14">
        <w:rPr>
          <w:sz w:val="22"/>
          <w:szCs w:val="22"/>
        </w:rPr>
        <w:t xml:space="preserve">interpretation of label-free imaging data. </w:t>
      </w:r>
    </w:p>
    <w:p w14:paraId="0BDCCCD0" w14:textId="77777777" w:rsidR="00EB7B72" w:rsidRDefault="00EB7B72" w:rsidP="00C32DBD">
      <w:pPr>
        <w:spacing w:after="0" w:line="240" w:lineRule="auto"/>
        <w:jc w:val="both"/>
        <w:rPr>
          <w:sz w:val="32"/>
          <w:szCs w:val="32"/>
        </w:rPr>
      </w:pPr>
    </w:p>
    <w:p w14:paraId="7AF2F7C9" w14:textId="77777777" w:rsidR="00CE56AF" w:rsidRPr="00203D1D" w:rsidRDefault="00CE56AF" w:rsidP="00203D1D">
      <w:pPr>
        <w:jc w:val="both"/>
        <w:rPr>
          <w:b/>
          <w:bCs/>
          <w:sz w:val="28"/>
          <w:szCs w:val="28"/>
        </w:rPr>
      </w:pPr>
      <w:r w:rsidRPr="00203D1D">
        <w:rPr>
          <w:b/>
          <w:bCs/>
          <w:sz w:val="28"/>
          <w:szCs w:val="28"/>
        </w:rPr>
        <w:t>Design and Implementation</w:t>
      </w:r>
    </w:p>
    <w:p w14:paraId="07538961" w14:textId="20DD47F8" w:rsidR="002850D9" w:rsidRDefault="009A2EEA" w:rsidP="00C64B14">
      <w:pPr>
        <w:spacing w:after="0" w:line="240" w:lineRule="auto"/>
        <w:jc w:val="both"/>
        <w:rPr>
          <w:sz w:val="22"/>
          <w:szCs w:val="22"/>
        </w:rPr>
      </w:pPr>
      <w:proofErr w:type="spellStart"/>
      <w:r w:rsidRPr="00C32DBD">
        <w:rPr>
          <w:i/>
          <w:iCs/>
          <w:sz w:val="22"/>
          <w:szCs w:val="22"/>
        </w:rPr>
        <w:lastRenderedPageBreak/>
        <w:t>HoloBio</w:t>
      </w:r>
      <w:proofErr w:type="spellEnd"/>
      <w:r w:rsidRPr="00C64B14">
        <w:rPr>
          <w:sz w:val="22"/>
          <w:szCs w:val="22"/>
        </w:rPr>
        <w:t xml:space="preserve"> is </w:t>
      </w:r>
      <w:r w:rsidR="00A734B3">
        <w:rPr>
          <w:sz w:val="22"/>
          <w:szCs w:val="22"/>
        </w:rPr>
        <w:t xml:space="preserve">structured around </w:t>
      </w:r>
      <w:r w:rsidRPr="00C64B14">
        <w:rPr>
          <w:sz w:val="22"/>
          <w:szCs w:val="22"/>
        </w:rPr>
        <w:t xml:space="preserve">two main </w:t>
      </w:r>
      <w:r w:rsidR="00683C24">
        <w:rPr>
          <w:sz w:val="22"/>
          <w:szCs w:val="22"/>
        </w:rPr>
        <w:t>operation</w:t>
      </w:r>
      <w:r w:rsidR="007F0DAB">
        <w:rPr>
          <w:sz w:val="22"/>
          <w:szCs w:val="22"/>
        </w:rPr>
        <w:t>al</w:t>
      </w:r>
      <w:r w:rsidR="00683C24">
        <w:rPr>
          <w:sz w:val="22"/>
          <w:szCs w:val="22"/>
        </w:rPr>
        <w:t xml:space="preserve"> modes</w:t>
      </w:r>
      <w:r w:rsidRPr="00C64B14">
        <w:rPr>
          <w:sz w:val="22"/>
          <w:szCs w:val="22"/>
        </w:rPr>
        <w:t xml:space="preserve">: (1) </w:t>
      </w:r>
      <w:r w:rsidRPr="00C32DBD">
        <w:rPr>
          <w:i/>
          <w:iCs/>
          <w:sz w:val="22"/>
          <w:szCs w:val="22"/>
        </w:rPr>
        <w:t>Real-Time</w:t>
      </w:r>
      <w:r w:rsidRPr="00C64B14">
        <w:rPr>
          <w:sz w:val="22"/>
          <w:szCs w:val="22"/>
        </w:rPr>
        <w:t xml:space="preserve"> Hologram Processing and (2) </w:t>
      </w:r>
      <w:r w:rsidRPr="00C32DBD">
        <w:rPr>
          <w:i/>
          <w:iCs/>
          <w:sz w:val="22"/>
          <w:szCs w:val="22"/>
        </w:rPr>
        <w:t>Offline</w:t>
      </w:r>
      <w:r w:rsidRPr="00C64B14">
        <w:rPr>
          <w:sz w:val="22"/>
          <w:szCs w:val="22"/>
        </w:rPr>
        <w:t xml:space="preserve"> Hologram Processing</w:t>
      </w:r>
      <w:r w:rsidR="00A734B3">
        <w:rPr>
          <w:sz w:val="22"/>
          <w:szCs w:val="22"/>
        </w:rPr>
        <w:t>.</w:t>
      </w:r>
      <w:r w:rsidRPr="00C64B14">
        <w:rPr>
          <w:sz w:val="22"/>
          <w:szCs w:val="22"/>
        </w:rPr>
        <w:t xml:space="preserve"> </w:t>
      </w:r>
      <w:r w:rsidR="00A734B3">
        <w:rPr>
          <w:sz w:val="22"/>
          <w:szCs w:val="22"/>
        </w:rPr>
        <w:t>E</w:t>
      </w:r>
      <w:r w:rsidRPr="00C64B14">
        <w:rPr>
          <w:sz w:val="22"/>
          <w:szCs w:val="22"/>
        </w:rPr>
        <w:t xml:space="preserve">ach </w:t>
      </w:r>
      <w:r w:rsidR="00A734B3">
        <w:rPr>
          <w:sz w:val="22"/>
          <w:szCs w:val="22"/>
        </w:rPr>
        <w:t xml:space="preserve">mode is </w:t>
      </w:r>
      <w:r w:rsidRPr="00C64B14">
        <w:rPr>
          <w:sz w:val="22"/>
          <w:szCs w:val="22"/>
        </w:rPr>
        <w:t xml:space="preserve">subdivided into two specialized </w:t>
      </w:r>
      <w:r w:rsidR="00683C24">
        <w:rPr>
          <w:sz w:val="22"/>
          <w:szCs w:val="22"/>
        </w:rPr>
        <w:t>packages</w:t>
      </w:r>
      <w:r w:rsidRPr="00C64B14">
        <w:rPr>
          <w:sz w:val="22"/>
          <w:szCs w:val="22"/>
        </w:rPr>
        <w:t xml:space="preserve"> </w:t>
      </w:r>
      <w:r w:rsidR="00A734B3">
        <w:rPr>
          <w:sz w:val="22"/>
          <w:szCs w:val="22"/>
        </w:rPr>
        <w:t>corresponding to</w:t>
      </w:r>
      <w:r w:rsidRPr="00C64B14">
        <w:rPr>
          <w:sz w:val="22"/>
          <w:szCs w:val="22"/>
        </w:rPr>
        <w:t xml:space="preserve"> the holography modalities: </w:t>
      </w:r>
      <w:r w:rsidR="002850D9" w:rsidRPr="00C64B14">
        <w:rPr>
          <w:sz w:val="22"/>
          <w:szCs w:val="22"/>
        </w:rPr>
        <w:t>Digital Holographic Microscopy (DHM)</w:t>
      </w:r>
      <w:r w:rsidR="00D9365E">
        <w:rPr>
          <w:sz w:val="22"/>
          <w:szCs w:val="22"/>
        </w:rPr>
        <w:t xml:space="preserve"> </w:t>
      </w:r>
      <w:sdt>
        <w:sdtPr>
          <w:rPr>
            <w:rFonts w:ascii="Aptos" w:hAnsi="Aptos"/>
            <w:color w:val="000000"/>
            <w:sz w:val="22"/>
            <w:szCs w:val="22"/>
          </w:rPr>
          <w:tag w:val="MENDELEY_CITATION_v3_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"/>
          <w:id w:val="-1523233815"/>
          <w:placeholder>
            <w:docPart w:val="DefaultPlaceholder_-1854013440"/>
          </w:placeholder>
        </w:sdtPr>
        <w:sdtContent>
          <w:r w:rsidR="003D2EA8" w:rsidRPr="003D2EA8">
            <w:rPr>
              <w:rFonts w:ascii="Aptos" w:hAnsi="Aptos"/>
              <w:color w:val="000000"/>
              <w:sz w:val="22"/>
              <w:szCs w:val="22"/>
            </w:rPr>
            <w:t> [1]</w:t>
          </w:r>
        </w:sdtContent>
      </w:sdt>
      <w:r w:rsidR="002850D9">
        <w:rPr>
          <w:sz w:val="22"/>
          <w:szCs w:val="22"/>
        </w:rPr>
        <w:t xml:space="preserve">and </w:t>
      </w:r>
      <w:r w:rsidRPr="00C64B14">
        <w:rPr>
          <w:sz w:val="22"/>
          <w:szCs w:val="22"/>
        </w:rPr>
        <w:t>Digital Lensless Holographic Microscopy (DLHM)</w:t>
      </w:r>
      <w:r w:rsidR="00D9365E">
        <w:rPr>
          <w:sz w:val="22"/>
          <w:szCs w:val="22"/>
        </w:rPr>
        <w:t xml:space="preserve"> </w:t>
      </w:r>
      <w:sdt>
        <w:sdtPr>
          <w:rPr>
            <w:rFonts w:ascii="Aptos" w:hAnsi="Aptos"/>
            <w:color w:val="000000"/>
            <w:sz w:val="22"/>
            <w:szCs w:val="22"/>
          </w:rPr>
          <w:tag w:val="MENDELEY_CITATION_v3_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"/>
          <w:id w:val="-1802996666"/>
          <w:placeholder>
            <w:docPart w:val="DefaultPlaceholder_-1854013440"/>
          </w:placeholder>
        </w:sdtPr>
        <w:sdtContent>
          <w:r w:rsidR="003D2EA8" w:rsidRPr="003D2EA8">
            <w:rPr>
              <w:rFonts w:ascii="Aptos" w:hAnsi="Aptos"/>
              <w:color w:val="000000"/>
              <w:sz w:val="22"/>
              <w:szCs w:val="22"/>
            </w:rPr>
            <w:t> [18]</w:t>
          </w:r>
        </w:sdtContent>
      </w:sdt>
      <w:r w:rsidR="002850D9">
        <w:rPr>
          <w:sz w:val="22"/>
          <w:szCs w:val="22"/>
        </w:rPr>
        <w:t>.</w:t>
      </w:r>
      <w:r w:rsidRPr="00C64B14">
        <w:rPr>
          <w:sz w:val="22"/>
          <w:szCs w:val="22"/>
        </w:rPr>
        <w:t xml:space="preserve"> </w:t>
      </w:r>
      <w:r w:rsidR="002850D9" w:rsidRPr="002850D9">
        <w:rPr>
          <w:sz w:val="22"/>
          <w:szCs w:val="22"/>
        </w:rPr>
        <w:t>This modular organization ensures that each functional interface is optimized for a specific optical configuration and processing workflow.</w:t>
      </w:r>
    </w:p>
    <w:p w14:paraId="32CB3686" w14:textId="77777777" w:rsidR="005E29A9" w:rsidRDefault="005E29A9" w:rsidP="00C64B14">
      <w:pPr>
        <w:spacing w:after="0" w:line="240" w:lineRule="auto"/>
        <w:jc w:val="both"/>
        <w:rPr>
          <w:sz w:val="22"/>
          <w:szCs w:val="22"/>
        </w:rPr>
      </w:pPr>
    </w:p>
    <w:p w14:paraId="06EDF876" w14:textId="77777777" w:rsidR="005E29A9" w:rsidRPr="00CE56AF" w:rsidRDefault="005E29A9" w:rsidP="005E29A9">
      <w:pPr>
        <w:jc w:val="both"/>
        <w:rPr>
          <w:b/>
          <w:bCs/>
        </w:rPr>
      </w:pPr>
      <w:r w:rsidRPr="00CE56AF">
        <w:rPr>
          <w:b/>
          <w:bCs/>
        </w:rPr>
        <w:t>Initialization and Mode Selection</w:t>
      </w:r>
    </w:p>
    <w:p w14:paraId="72616CEE" w14:textId="7C958A5D" w:rsidR="005E29A9" w:rsidRDefault="009F5823" w:rsidP="005E29A9">
      <w:pPr>
        <w:spacing w:after="0" w:line="240" w:lineRule="auto"/>
        <w:jc w:val="both"/>
        <w:rPr>
          <w:sz w:val="22"/>
          <w:szCs w:val="22"/>
        </w:rPr>
      </w:pPr>
      <w:r w:rsidRPr="009F5823">
        <w:rPr>
          <w:sz w:val="22"/>
          <w:szCs w:val="22"/>
        </w:rPr>
        <w:t xml:space="preserve">Upon launch, </w:t>
      </w:r>
      <w:proofErr w:type="spellStart"/>
      <w:r w:rsidRPr="009F5823">
        <w:rPr>
          <w:sz w:val="22"/>
          <w:szCs w:val="22"/>
        </w:rPr>
        <w:t>HoloBio</w:t>
      </w:r>
      <w:proofErr w:type="spellEnd"/>
      <w:r w:rsidRPr="009F5823">
        <w:rPr>
          <w:sz w:val="22"/>
          <w:szCs w:val="22"/>
        </w:rPr>
        <w:t xml:space="preserve"> presents a graphical welcome interface that guides users </w:t>
      </w:r>
      <w:r>
        <w:rPr>
          <w:sz w:val="22"/>
          <w:szCs w:val="22"/>
        </w:rPr>
        <w:t>to</w:t>
      </w:r>
      <w:r w:rsidRPr="009F5823">
        <w:rPr>
          <w:sz w:val="22"/>
          <w:szCs w:val="22"/>
        </w:rPr>
        <w:t xml:space="preserve"> </w:t>
      </w:r>
      <w:r>
        <w:rPr>
          <w:sz w:val="22"/>
          <w:szCs w:val="22"/>
        </w:rPr>
        <w:t>intuitively</w:t>
      </w:r>
      <w:r w:rsidRPr="009F5823">
        <w:rPr>
          <w:sz w:val="22"/>
          <w:szCs w:val="22"/>
        </w:rPr>
        <w:t xml:space="preserve"> </w:t>
      </w:r>
      <w:r>
        <w:rPr>
          <w:sz w:val="22"/>
          <w:szCs w:val="22"/>
        </w:rPr>
        <w:t>select</w:t>
      </w:r>
      <w:r w:rsidRPr="009F5823">
        <w:rPr>
          <w:sz w:val="22"/>
          <w:szCs w:val="22"/>
        </w:rPr>
        <w:t xml:space="preserve"> the operational mode and digital holography modality</w:t>
      </w:r>
      <w:r w:rsidR="005E29A9" w:rsidRPr="00B061D3">
        <w:rPr>
          <w:sz w:val="22"/>
          <w:szCs w:val="22"/>
        </w:rPr>
        <w:t xml:space="preserve"> </w:t>
      </w:r>
      <w:r>
        <w:rPr>
          <w:kern w:val="0"/>
          <w:sz w:val="22"/>
          <w:szCs w:val="22"/>
          <w14:ligatures w14:val="none"/>
        </w:rPr>
        <w:t>(</w:t>
      </w:r>
      <w:r>
        <w:rPr>
          <w:kern w:val="0"/>
          <w:sz w:val="22"/>
          <w:szCs w:val="22"/>
          <w14:ligatures w14:val="none"/>
        </w:rPr>
        <w:fldChar w:fldCharType="begin"/>
      </w:r>
      <w:r>
        <w:rPr>
          <w:kern w:val="0"/>
          <w:sz w:val="22"/>
          <w:szCs w:val="22"/>
          <w14:ligatures w14:val="none"/>
        </w:rPr>
        <w:instrText xml:space="preserve"> REF _Ref216779493 \h </w:instrText>
      </w:r>
      <w:r>
        <w:rPr>
          <w:kern w:val="0"/>
          <w:sz w:val="22"/>
          <w:szCs w:val="22"/>
          <w14:ligatures w14:val="none"/>
        </w:rPr>
      </w:r>
      <w:r>
        <w:rPr>
          <w:kern w:val="0"/>
          <w:sz w:val="22"/>
          <w:szCs w:val="22"/>
          <w14:ligatures w14:val="none"/>
        </w:rPr>
        <w:fldChar w:fldCharType="separate"/>
      </w:r>
      <w:r>
        <w:rPr>
          <w:b/>
          <w:bCs/>
          <w:kern w:val="0"/>
          <w14:ligatures w14:val="none"/>
        </w:rPr>
        <w:t xml:space="preserve">Fig. </w:t>
      </w:r>
      <w:r>
        <w:rPr>
          <w:b/>
          <w:bCs/>
          <w:noProof/>
          <w:kern w:val="0"/>
          <w14:ligatures w14:val="none"/>
        </w:rPr>
        <w:t>1</w:t>
      </w:r>
      <w:r>
        <w:rPr>
          <w:kern w:val="0"/>
          <w:sz w:val="22"/>
          <w:szCs w:val="22"/>
          <w14:ligatures w14:val="none"/>
        </w:rPr>
        <w:fldChar w:fldCharType="end"/>
      </w:r>
      <w:r>
        <w:rPr>
          <w:kern w:val="0"/>
          <w:sz w:val="22"/>
          <w:szCs w:val="22"/>
          <w14:ligatures w14:val="none"/>
        </w:rPr>
        <w:t>). Depending on the selected modality, the software dynamically loads the corresponding interface, optimized for either live acquisition or reconstruction</w:t>
      </w:r>
      <w:r w:rsidR="005E29A9" w:rsidRPr="002850D9">
        <w:rPr>
          <w:sz w:val="22"/>
          <w:szCs w:val="22"/>
        </w:rPr>
        <w:t xml:space="preserve"> of pre</w:t>
      </w:r>
      <w:r w:rsidR="005E29A9">
        <w:rPr>
          <w:sz w:val="22"/>
          <w:szCs w:val="22"/>
        </w:rPr>
        <w:t xml:space="preserve">viously </w:t>
      </w:r>
      <w:r w:rsidR="005E29A9" w:rsidRPr="002850D9">
        <w:rPr>
          <w:sz w:val="22"/>
          <w:szCs w:val="22"/>
        </w:rPr>
        <w:t>recorded holograms.</w:t>
      </w:r>
    </w:p>
    <w:p w14:paraId="1E9CCACB" w14:textId="77777777" w:rsidR="005E29A9" w:rsidRDefault="005E29A9" w:rsidP="005E29A9">
      <w:pPr>
        <w:spacing w:after="0" w:line="240" w:lineRule="auto"/>
        <w:jc w:val="both"/>
        <w:rPr>
          <w:sz w:val="22"/>
          <w:szCs w:val="22"/>
        </w:rPr>
      </w:pPr>
    </w:p>
    <w:p w14:paraId="6C9EC0F4" w14:textId="77777777" w:rsidR="00C32DBD" w:rsidRDefault="005E29A9" w:rsidP="00C32DBD">
      <w:pPr>
        <w:keepNext/>
        <w:spacing w:after="0" w:line="240" w:lineRule="auto"/>
        <w:jc w:val="center"/>
      </w:pPr>
      <w:r>
        <w:rPr>
          <w:noProof/>
        </w:rPr>
        <w:drawing>
          <wp:inline distT="0" distB="0" distL="0" distR="0" wp14:anchorId="3CF26B62" wp14:editId="3B0E6ECF">
            <wp:extent cx="4250850" cy="3342290"/>
            <wp:effectExtent l="0" t="0" r="0" b="0"/>
            <wp:docPr id="495450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46114" name="Picture 1" descr="A screenshot of a compute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68938" cy="3356512"/>
                    </a:xfrm>
                    <a:prstGeom prst="rect">
                      <a:avLst/>
                    </a:prstGeom>
                    <a:noFill/>
                    <a:ln>
                      <a:noFill/>
                    </a:ln>
                  </pic:spPr>
                </pic:pic>
              </a:graphicData>
            </a:graphic>
          </wp:inline>
        </w:drawing>
      </w:r>
    </w:p>
    <w:p w14:paraId="7DB78E00" w14:textId="212E6EFD" w:rsidR="00C32DBD" w:rsidRDefault="00C32DBD" w:rsidP="00C32DBD">
      <w:pPr>
        <w:pStyle w:val="Descripcin"/>
        <w:jc w:val="both"/>
      </w:pPr>
      <w:bookmarkStart w:id="1" w:name="_Ref216779493"/>
      <w:r w:rsidRPr="00D9365E">
        <w:rPr>
          <w:b/>
          <w:bCs/>
          <w:i w:val="0"/>
          <w:iCs w:val="0"/>
          <w:color w:val="000000" w:themeColor="text1"/>
        </w:rPr>
        <w:t xml:space="preserve">Fig.  </w:t>
      </w:r>
      <w:r w:rsidRPr="00D9365E">
        <w:rPr>
          <w:b/>
          <w:bCs/>
          <w:i w:val="0"/>
          <w:iCs w:val="0"/>
          <w:color w:val="000000" w:themeColor="text1"/>
        </w:rPr>
        <w:fldChar w:fldCharType="begin"/>
      </w:r>
      <w:r w:rsidRPr="00D9365E">
        <w:rPr>
          <w:b/>
          <w:bCs/>
          <w:i w:val="0"/>
          <w:iCs w:val="0"/>
          <w:color w:val="000000" w:themeColor="text1"/>
        </w:rPr>
        <w:instrText xml:space="preserve"> SEQ Fig._ \* ARABIC </w:instrText>
      </w:r>
      <w:r w:rsidRPr="00D9365E">
        <w:rPr>
          <w:b/>
          <w:bCs/>
          <w:i w:val="0"/>
          <w:iCs w:val="0"/>
          <w:color w:val="000000" w:themeColor="text1"/>
        </w:rPr>
        <w:fldChar w:fldCharType="separate"/>
      </w:r>
      <w:r w:rsidR="00312FD3" w:rsidRPr="00D9365E">
        <w:rPr>
          <w:b/>
          <w:bCs/>
          <w:i w:val="0"/>
          <w:iCs w:val="0"/>
          <w:noProof/>
          <w:color w:val="000000" w:themeColor="text1"/>
        </w:rPr>
        <w:t>1</w:t>
      </w:r>
      <w:r w:rsidRPr="00D9365E">
        <w:rPr>
          <w:b/>
          <w:bCs/>
          <w:i w:val="0"/>
          <w:iCs w:val="0"/>
          <w:color w:val="000000" w:themeColor="text1"/>
        </w:rPr>
        <w:fldChar w:fldCharType="end"/>
      </w:r>
      <w:bookmarkEnd w:id="1"/>
      <w:r w:rsidRPr="00D9365E">
        <w:rPr>
          <w:b/>
          <w:bCs/>
          <w:i w:val="0"/>
          <w:iCs w:val="0"/>
          <w:color w:val="000000" w:themeColor="text1"/>
        </w:rPr>
        <w:t>.</w:t>
      </w:r>
      <w:r>
        <w:t xml:space="preserve"> </w:t>
      </w:r>
      <w:r w:rsidRPr="009208BB">
        <w:rPr>
          <w:b/>
          <w:bCs/>
          <w:i w:val="0"/>
          <w:iCs w:val="0"/>
          <w:color w:val="auto"/>
        </w:rPr>
        <w:t xml:space="preserve">Startup interface of </w:t>
      </w:r>
      <w:proofErr w:type="spellStart"/>
      <w:r w:rsidRPr="00B41720">
        <w:rPr>
          <w:b/>
          <w:bCs/>
          <w:color w:val="auto"/>
        </w:rPr>
        <w:t>HoloBio</w:t>
      </w:r>
      <w:proofErr w:type="spellEnd"/>
      <w:r w:rsidRPr="009208BB">
        <w:rPr>
          <w:b/>
          <w:bCs/>
          <w:i w:val="0"/>
          <w:iCs w:val="0"/>
          <w:color w:val="auto"/>
        </w:rPr>
        <w:t>.</w:t>
      </w:r>
      <w:r>
        <w:rPr>
          <w:b/>
          <w:bCs/>
          <w:i w:val="0"/>
          <w:iCs w:val="0"/>
          <w:color w:val="auto"/>
        </w:rPr>
        <w:t xml:space="preserve"> </w:t>
      </w:r>
      <w:r w:rsidRPr="00C0447A">
        <w:rPr>
          <w:i w:val="0"/>
          <w:iCs w:val="0"/>
          <w:color w:val="auto"/>
        </w:rPr>
        <w:t xml:space="preserve">The welcome screen allows users to select between </w:t>
      </w:r>
      <w:r w:rsidRPr="00E35DCB">
        <w:rPr>
          <w:color w:val="auto"/>
        </w:rPr>
        <w:t>Real-Time</w:t>
      </w:r>
      <w:r w:rsidRPr="00C0447A">
        <w:rPr>
          <w:i w:val="0"/>
          <w:iCs w:val="0"/>
          <w:color w:val="auto"/>
        </w:rPr>
        <w:t xml:space="preserve"> or </w:t>
      </w:r>
      <w:r w:rsidRPr="00E35DCB">
        <w:rPr>
          <w:color w:val="auto"/>
        </w:rPr>
        <w:t>Offline</w:t>
      </w:r>
      <w:r w:rsidRPr="00C0447A">
        <w:rPr>
          <w:i w:val="0"/>
          <w:iCs w:val="0"/>
          <w:color w:val="auto"/>
        </w:rPr>
        <w:t xml:space="preserve"> processing modes and choose the desired microscopy modality (DHM or DLHM).</w:t>
      </w:r>
    </w:p>
    <w:p w14:paraId="5B546DEA" w14:textId="77777777" w:rsidR="005E29A9" w:rsidRDefault="005E29A9" w:rsidP="00C64B14">
      <w:pPr>
        <w:spacing w:after="0" w:line="240" w:lineRule="auto"/>
        <w:jc w:val="both"/>
        <w:rPr>
          <w:sz w:val="22"/>
          <w:szCs w:val="22"/>
        </w:rPr>
      </w:pPr>
    </w:p>
    <w:p w14:paraId="15C3C0F1" w14:textId="77777777" w:rsidR="00C0447A" w:rsidRPr="00CE56AF" w:rsidRDefault="00C0447A" w:rsidP="00C0447A">
      <w:pPr>
        <w:jc w:val="both"/>
        <w:rPr>
          <w:b/>
          <w:bCs/>
        </w:rPr>
      </w:pPr>
      <w:r w:rsidRPr="00C32DBD">
        <w:rPr>
          <w:b/>
          <w:bCs/>
          <w:i/>
          <w:iCs/>
        </w:rPr>
        <w:t>Real-Time</w:t>
      </w:r>
      <w:r w:rsidRPr="00CE56AF">
        <w:rPr>
          <w:b/>
          <w:bCs/>
        </w:rPr>
        <w:t xml:space="preserve"> Hologram Processing </w:t>
      </w:r>
    </w:p>
    <w:p w14:paraId="11CD936D" w14:textId="3210EE08" w:rsidR="00C0447A" w:rsidRDefault="00C0447A" w:rsidP="00C0447A">
      <w:pPr>
        <w:tabs>
          <w:tab w:val="num" w:pos="720"/>
        </w:tabs>
        <w:spacing w:after="0" w:line="240" w:lineRule="auto"/>
        <w:jc w:val="both"/>
        <w:rPr>
          <w:sz w:val="22"/>
          <w:szCs w:val="22"/>
        </w:rPr>
      </w:pPr>
      <w:r w:rsidRPr="00DB5670">
        <w:rPr>
          <w:sz w:val="22"/>
          <w:szCs w:val="22"/>
        </w:rPr>
        <w:t>Th</w:t>
      </w:r>
      <w:r>
        <w:rPr>
          <w:sz w:val="22"/>
          <w:szCs w:val="22"/>
        </w:rPr>
        <w:t xml:space="preserve">is mode allows users </w:t>
      </w:r>
      <w:r w:rsidR="009F5823">
        <w:rPr>
          <w:kern w:val="0"/>
          <w:sz w:val="22"/>
          <w:szCs w:val="22"/>
          <w14:ligatures w14:val="none"/>
        </w:rPr>
        <w:t>to live-acquire and reconstruct holograms</w:t>
      </w:r>
      <w:r>
        <w:rPr>
          <w:sz w:val="22"/>
          <w:szCs w:val="22"/>
        </w:rPr>
        <w:t xml:space="preserve"> using a digital camera</w:t>
      </w:r>
      <w:r w:rsidR="00FA6AE5">
        <w:rPr>
          <w:sz w:val="22"/>
          <w:szCs w:val="22"/>
        </w:rPr>
        <w:t xml:space="preserve"> connected to the system</w:t>
      </w:r>
      <w:r>
        <w:rPr>
          <w:sz w:val="22"/>
          <w:szCs w:val="22"/>
        </w:rPr>
        <w:t xml:space="preserve">. For </w:t>
      </w:r>
      <w:r w:rsidRPr="00DB5670">
        <w:rPr>
          <w:sz w:val="22"/>
          <w:szCs w:val="22"/>
        </w:rPr>
        <w:t>both</w:t>
      </w:r>
      <w:r>
        <w:rPr>
          <w:sz w:val="22"/>
          <w:szCs w:val="22"/>
        </w:rPr>
        <w:t xml:space="preserve"> DHM and DLHM</w:t>
      </w:r>
      <w:r w:rsidR="00FA6AE5">
        <w:rPr>
          <w:sz w:val="22"/>
          <w:szCs w:val="22"/>
        </w:rPr>
        <w:t xml:space="preserve"> </w:t>
      </w:r>
      <w:r w:rsidR="009F5823">
        <w:rPr>
          <w:sz w:val="22"/>
          <w:szCs w:val="22"/>
        </w:rPr>
        <w:t>imaging modalities</w:t>
      </w:r>
      <w:r>
        <w:rPr>
          <w:sz w:val="22"/>
          <w:szCs w:val="22"/>
        </w:rPr>
        <w:t>,</w:t>
      </w:r>
      <w:r w:rsidRPr="00DB5670">
        <w:rPr>
          <w:sz w:val="22"/>
          <w:szCs w:val="22"/>
        </w:rPr>
        <w:t xml:space="preserve"> the </w:t>
      </w:r>
      <w:r>
        <w:rPr>
          <w:sz w:val="22"/>
          <w:szCs w:val="22"/>
        </w:rPr>
        <w:t>software</w:t>
      </w:r>
      <w:r w:rsidRPr="00DB5670">
        <w:rPr>
          <w:sz w:val="22"/>
          <w:szCs w:val="22"/>
        </w:rPr>
        <w:t xml:space="preserve"> provides</w:t>
      </w:r>
      <w:r w:rsidR="00C32DBD">
        <w:rPr>
          <w:sz w:val="22"/>
          <w:szCs w:val="22"/>
        </w:rPr>
        <w:t xml:space="preserve"> real-time</w:t>
      </w:r>
      <w:r w:rsidRPr="00DB5670">
        <w:rPr>
          <w:sz w:val="22"/>
          <w:szCs w:val="22"/>
        </w:rPr>
        <w:t xml:space="preserve"> </w:t>
      </w:r>
      <w:r>
        <w:rPr>
          <w:sz w:val="22"/>
          <w:szCs w:val="22"/>
        </w:rPr>
        <w:t>video-rate</w:t>
      </w:r>
      <w:r w:rsidRPr="00DB5670">
        <w:rPr>
          <w:sz w:val="22"/>
          <w:szCs w:val="22"/>
        </w:rPr>
        <w:t xml:space="preserve"> </w:t>
      </w:r>
      <w:r>
        <w:rPr>
          <w:sz w:val="22"/>
          <w:szCs w:val="22"/>
        </w:rPr>
        <w:t xml:space="preserve">visualizations of amplitude and </w:t>
      </w:r>
      <w:r w:rsidRPr="00DB5670">
        <w:rPr>
          <w:sz w:val="22"/>
          <w:szCs w:val="22"/>
        </w:rPr>
        <w:t xml:space="preserve">phase-compensated </w:t>
      </w:r>
      <w:r w:rsidR="009F5823">
        <w:rPr>
          <w:sz w:val="22"/>
          <w:szCs w:val="22"/>
        </w:rPr>
        <w:t>reconstructed images</w:t>
      </w:r>
      <w:r w:rsidRPr="007F0DAB">
        <w:rPr>
          <w:sz w:val="22"/>
          <w:szCs w:val="22"/>
        </w:rPr>
        <w:t>.</w:t>
      </w:r>
      <w:r w:rsidRPr="00C32DBD">
        <w:rPr>
          <w:sz w:val="22"/>
          <w:szCs w:val="22"/>
        </w:rPr>
        <w:t xml:space="preserve"> </w:t>
      </w:r>
      <w:r w:rsidR="00561337" w:rsidRPr="00C32DBD">
        <w:rPr>
          <w:sz w:val="22"/>
          <w:szCs w:val="22"/>
        </w:rPr>
        <w:t xml:space="preserve">In this package, </w:t>
      </w:r>
      <w:r w:rsidR="00561337" w:rsidRPr="007F0DAB">
        <w:rPr>
          <w:sz w:val="22"/>
          <w:szCs w:val="22"/>
        </w:rPr>
        <w:t>u</w:t>
      </w:r>
      <w:r w:rsidRPr="007F0DAB">
        <w:rPr>
          <w:sz w:val="22"/>
          <w:szCs w:val="22"/>
        </w:rPr>
        <w:t xml:space="preserve">sers </w:t>
      </w:r>
      <w:r w:rsidR="00FA6AE5" w:rsidRPr="007F0DAB">
        <w:rPr>
          <w:sz w:val="22"/>
          <w:szCs w:val="22"/>
        </w:rPr>
        <w:t>can also</w:t>
      </w:r>
      <w:r w:rsidRPr="007F0DAB">
        <w:rPr>
          <w:sz w:val="22"/>
          <w:szCs w:val="22"/>
        </w:rPr>
        <w:t xml:space="preserve"> import previously recorded hologram videos for reconstruction</w:t>
      </w:r>
      <w:r w:rsidRPr="00A734B3">
        <w:rPr>
          <w:sz w:val="22"/>
          <w:szCs w:val="22"/>
        </w:rPr>
        <w:t>, as well as amplitude or phase images for particle tracking.</w:t>
      </w:r>
      <w:r>
        <w:rPr>
          <w:sz w:val="22"/>
          <w:szCs w:val="22"/>
        </w:rPr>
        <w:t xml:space="preserve"> Additionally, </w:t>
      </w:r>
      <w:r w:rsidRPr="00DB5670">
        <w:rPr>
          <w:sz w:val="22"/>
          <w:szCs w:val="22"/>
        </w:rPr>
        <w:t xml:space="preserve">individual frames </w:t>
      </w:r>
      <w:r w:rsidR="006E353C">
        <w:rPr>
          <w:sz w:val="22"/>
          <w:szCs w:val="22"/>
        </w:rPr>
        <w:t xml:space="preserve">can be processed </w:t>
      </w:r>
      <w:r w:rsidRPr="00DB5670">
        <w:rPr>
          <w:sz w:val="22"/>
          <w:szCs w:val="22"/>
        </w:rPr>
        <w:t>for quantitative phase analysis</w:t>
      </w:r>
      <w:r>
        <w:rPr>
          <w:sz w:val="22"/>
          <w:szCs w:val="22"/>
        </w:rPr>
        <w:t xml:space="preserve">, </w:t>
      </w:r>
      <w:r w:rsidRPr="00DB5670">
        <w:rPr>
          <w:sz w:val="22"/>
          <w:szCs w:val="22"/>
        </w:rPr>
        <w:t xml:space="preserve">speckle </w:t>
      </w:r>
      <w:r w:rsidR="00FA6AE5">
        <w:rPr>
          <w:sz w:val="22"/>
          <w:szCs w:val="22"/>
        </w:rPr>
        <w:t xml:space="preserve">noise </w:t>
      </w:r>
      <w:r w:rsidRPr="00DB5670">
        <w:rPr>
          <w:sz w:val="22"/>
          <w:szCs w:val="22"/>
        </w:rPr>
        <w:t xml:space="preserve">reduction and </w:t>
      </w:r>
      <w:r w:rsidR="006E353C">
        <w:rPr>
          <w:sz w:val="22"/>
          <w:szCs w:val="22"/>
        </w:rPr>
        <w:t xml:space="preserve">conventional </w:t>
      </w:r>
      <w:r w:rsidRPr="00DB5670">
        <w:rPr>
          <w:sz w:val="22"/>
          <w:szCs w:val="22"/>
        </w:rPr>
        <w:t xml:space="preserve">image enhancement. </w:t>
      </w:r>
    </w:p>
    <w:p w14:paraId="169D8714" w14:textId="77777777" w:rsidR="00C0447A" w:rsidRDefault="00C0447A" w:rsidP="00C0447A">
      <w:pPr>
        <w:tabs>
          <w:tab w:val="num" w:pos="720"/>
        </w:tabs>
        <w:spacing w:after="0" w:line="240" w:lineRule="auto"/>
        <w:jc w:val="both"/>
        <w:rPr>
          <w:sz w:val="22"/>
          <w:szCs w:val="22"/>
        </w:rPr>
      </w:pPr>
    </w:p>
    <w:p w14:paraId="3453D2DF" w14:textId="1EF7FCAA" w:rsidR="00C0447A" w:rsidRPr="00C64B14" w:rsidRDefault="005E7861" w:rsidP="00C0447A">
      <w:pPr>
        <w:spacing w:after="0" w:line="240" w:lineRule="auto"/>
        <w:jc w:val="both"/>
        <w:rPr>
          <w:sz w:val="22"/>
          <w:szCs w:val="22"/>
        </w:rPr>
      </w:pPr>
      <w:r w:rsidRPr="00C32DBD">
        <w:rPr>
          <w:b/>
          <w:bCs/>
          <w:i/>
          <w:iCs/>
          <w:sz w:val="22"/>
          <w:szCs w:val="22"/>
        </w:rPr>
        <w:lastRenderedPageBreak/>
        <w:t>Real-Time</w:t>
      </w:r>
      <w:r>
        <w:rPr>
          <w:b/>
          <w:bCs/>
          <w:sz w:val="22"/>
          <w:szCs w:val="22"/>
        </w:rPr>
        <w:t xml:space="preserve"> </w:t>
      </w:r>
      <w:r w:rsidR="00C0447A" w:rsidRPr="00C64B14">
        <w:rPr>
          <w:b/>
          <w:bCs/>
          <w:sz w:val="22"/>
          <w:szCs w:val="22"/>
        </w:rPr>
        <w:t xml:space="preserve">DHM </w:t>
      </w:r>
      <w:r w:rsidR="00C0447A">
        <w:rPr>
          <w:b/>
          <w:bCs/>
          <w:sz w:val="22"/>
          <w:szCs w:val="22"/>
        </w:rPr>
        <w:t>package</w:t>
      </w:r>
      <w:r w:rsidR="00C0447A" w:rsidRPr="00C64B14">
        <w:rPr>
          <w:sz w:val="22"/>
          <w:szCs w:val="22"/>
        </w:rPr>
        <w:t xml:space="preserve">: This </w:t>
      </w:r>
      <w:r w:rsidR="00C0447A">
        <w:rPr>
          <w:sz w:val="22"/>
          <w:szCs w:val="22"/>
        </w:rPr>
        <w:t xml:space="preserve">package </w:t>
      </w:r>
      <w:r w:rsidR="00C0447A" w:rsidRPr="00C64B14">
        <w:rPr>
          <w:sz w:val="22"/>
          <w:szCs w:val="22"/>
        </w:rPr>
        <w:t xml:space="preserve">is </w:t>
      </w:r>
      <w:r w:rsidR="008444DD" w:rsidRPr="008444DD">
        <w:rPr>
          <w:sz w:val="22"/>
          <w:szCs w:val="22"/>
        </w:rPr>
        <w:t>designed</w:t>
      </w:r>
      <w:r w:rsidR="008444DD" w:rsidRPr="008444DD" w:rsidDel="008444DD">
        <w:rPr>
          <w:sz w:val="22"/>
          <w:szCs w:val="22"/>
        </w:rPr>
        <w:t xml:space="preserve"> </w:t>
      </w:r>
      <w:r w:rsidR="00C0447A" w:rsidRPr="00C64B14">
        <w:rPr>
          <w:sz w:val="22"/>
          <w:szCs w:val="22"/>
        </w:rPr>
        <w:t xml:space="preserve">for DHM systems </w:t>
      </w:r>
      <w:r w:rsidR="00C0447A">
        <w:rPr>
          <w:sz w:val="22"/>
          <w:szCs w:val="22"/>
        </w:rPr>
        <w:t xml:space="preserve">operating in </w:t>
      </w:r>
      <w:r w:rsidR="00C0447A" w:rsidRPr="00C64B14">
        <w:rPr>
          <w:sz w:val="22"/>
          <w:szCs w:val="22"/>
        </w:rPr>
        <w:t>off-</w:t>
      </w:r>
      <w:r w:rsidR="00C0447A" w:rsidRPr="00304ADE">
        <w:rPr>
          <w:sz w:val="22"/>
          <w:szCs w:val="22"/>
        </w:rPr>
        <w:t>axis configuration under telecentric regime</w:t>
      </w:r>
      <w:r w:rsidR="00C0447A" w:rsidRPr="00C64B14">
        <w:rPr>
          <w:sz w:val="22"/>
          <w:szCs w:val="22"/>
        </w:rPr>
        <w:t xml:space="preserve"> </w:t>
      </w:r>
      <w:sdt>
        <w:sdtPr>
          <w:rPr>
            <w:rFonts w:ascii="Aptos" w:hAnsi="Aptos"/>
            <w:color w:val="000000"/>
            <w:sz w:val="22"/>
            <w:szCs w:val="22"/>
          </w:rPr>
          <w:tag w:val="MENDELEY_CITATION_v3_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"/>
          <w:id w:val="2139211036"/>
          <w:placeholder>
            <w:docPart w:val="DefaultPlaceholder_-1854013440"/>
          </w:placeholder>
        </w:sdtPr>
        <w:sdtContent>
          <w:r w:rsidR="003D2EA8" w:rsidRPr="003D2EA8">
            <w:rPr>
              <w:rFonts w:ascii="Aptos" w:hAnsi="Aptos"/>
              <w:color w:val="000000"/>
              <w:sz w:val="22"/>
              <w:szCs w:val="22"/>
            </w:rPr>
            <w:t> [19]</w:t>
          </w:r>
        </w:sdtContent>
      </w:sdt>
      <w:r w:rsidR="001B6EA4">
        <w:rPr>
          <w:sz w:val="22"/>
          <w:szCs w:val="22"/>
        </w:rPr>
        <w:t xml:space="preserve">. </w:t>
      </w:r>
      <w:r w:rsidR="00C0447A" w:rsidRPr="00C64B14">
        <w:rPr>
          <w:sz w:val="22"/>
          <w:szCs w:val="22"/>
        </w:rPr>
        <w:t xml:space="preserve">It provides a live interface </w:t>
      </w:r>
      <w:r w:rsidR="008444DD">
        <w:rPr>
          <w:sz w:val="22"/>
          <w:szCs w:val="22"/>
        </w:rPr>
        <w:t xml:space="preserve">for real-time </w:t>
      </w:r>
      <w:r w:rsidR="00C0447A" w:rsidRPr="00C64B14">
        <w:rPr>
          <w:sz w:val="22"/>
          <w:szCs w:val="22"/>
        </w:rPr>
        <w:t>visualiz</w:t>
      </w:r>
      <w:r w:rsidR="008444DD">
        <w:rPr>
          <w:sz w:val="22"/>
          <w:szCs w:val="22"/>
        </w:rPr>
        <w:t xml:space="preserve">ation of </w:t>
      </w:r>
      <w:r w:rsidR="00C0447A" w:rsidRPr="00C64B14">
        <w:rPr>
          <w:sz w:val="22"/>
          <w:szCs w:val="22"/>
        </w:rPr>
        <w:t xml:space="preserve">raw holograms </w:t>
      </w:r>
      <w:r w:rsidR="008444DD">
        <w:rPr>
          <w:sz w:val="22"/>
          <w:szCs w:val="22"/>
        </w:rPr>
        <w:t xml:space="preserve">alongside their corresponding </w:t>
      </w:r>
      <w:r w:rsidR="009F5823">
        <w:rPr>
          <w:sz w:val="22"/>
          <w:szCs w:val="22"/>
        </w:rPr>
        <w:t xml:space="preserve">reconstructed </w:t>
      </w:r>
      <w:r w:rsidR="00C0447A" w:rsidRPr="00C64B14">
        <w:rPr>
          <w:sz w:val="22"/>
          <w:szCs w:val="22"/>
        </w:rPr>
        <w:t>amplitude and phase</w:t>
      </w:r>
      <w:r w:rsidR="008444DD">
        <w:rPr>
          <w:sz w:val="22"/>
          <w:szCs w:val="22"/>
        </w:rPr>
        <w:t xml:space="preserve"> </w:t>
      </w:r>
      <w:r w:rsidR="009F5823">
        <w:rPr>
          <w:sz w:val="22"/>
          <w:szCs w:val="22"/>
        </w:rPr>
        <w:t>images</w:t>
      </w:r>
      <w:r w:rsidR="00C0447A" w:rsidRPr="00C64B14">
        <w:rPr>
          <w:sz w:val="22"/>
          <w:szCs w:val="22"/>
        </w:rPr>
        <w:t xml:space="preserve">. </w:t>
      </w:r>
      <w:r w:rsidR="00420BAE">
        <w:rPr>
          <w:sz w:val="22"/>
          <w:szCs w:val="22"/>
        </w:rPr>
        <w:t xml:space="preserve">These </w:t>
      </w:r>
      <w:r w:rsidR="009F5823">
        <w:rPr>
          <w:sz w:val="22"/>
          <w:szCs w:val="22"/>
        </w:rPr>
        <w:t>r</w:t>
      </w:r>
      <w:r w:rsidR="009F5823" w:rsidRPr="00C64B14">
        <w:rPr>
          <w:sz w:val="22"/>
          <w:szCs w:val="22"/>
        </w:rPr>
        <w:t>econstruc</w:t>
      </w:r>
      <w:r w:rsidR="009F5823">
        <w:rPr>
          <w:sz w:val="22"/>
          <w:szCs w:val="22"/>
        </w:rPr>
        <w:t>ted image</w:t>
      </w:r>
      <w:r w:rsidR="009F5823" w:rsidRPr="00C64B14">
        <w:rPr>
          <w:sz w:val="22"/>
          <w:szCs w:val="22"/>
        </w:rPr>
        <w:t xml:space="preserve">s </w:t>
      </w:r>
      <w:r w:rsidR="00C0447A" w:rsidRPr="00C64B14">
        <w:rPr>
          <w:sz w:val="22"/>
          <w:szCs w:val="22"/>
        </w:rPr>
        <w:t xml:space="preserve">are computed frame-by-frame using </w:t>
      </w:r>
      <w:r w:rsidR="00B7388D">
        <w:rPr>
          <w:sz w:val="22"/>
          <w:szCs w:val="22"/>
        </w:rPr>
        <w:t>the</w:t>
      </w:r>
      <w:r w:rsidR="00C0447A" w:rsidRPr="00C64B14">
        <w:rPr>
          <w:sz w:val="22"/>
          <w:szCs w:val="22"/>
        </w:rPr>
        <w:t xml:space="preserve"> semi-heuristic phase compensation (</w:t>
      </w:r>
      <w:r w:rsidR="008444DD">
        <w:rPr>
          <w:sz w:val="22"/>
          <w:szCs w:val="22"/>
        </w:rPr>
        <w:t>SHPC</w:t>
      </w:r>
      <w:r w:rsidR="00C0447A" w:rsidRPr="00C64B14">
        <w:rPr>
          <w:sz w:val="22"/>
          <w:szCs w:val="22"/>
        </w:rPr>
        <w:t xml:space="preserve">) </w:t>
      </w:r>
      <w:r w:rsidR="008444DD">
        <w:rPr>
          <w:sz w:val="22"/>
          <w:szCs w:val="22"/>
        </w:rPr>
        <w:t>method</w:t>
      </w:r>
      <w:r w:rsidR="00304ADE">
        <w:rPr>
          <w:sz w:val="22"/>
          <w:szCs w:val="22"/>
        </w:rPr>
        <w:t xml:space="preserve"> </w:t>
      </w:r>
      <w:sdt>
        <w:sdtPr>
          <w:rPr>
            <w:rFonts w:ascii="Aptos" w:hAnsi="Aptos"/>
            <w:color w:val="000000"/>
            <w:sz w:val="22"/>
            <w:szCs w:val="22"/>
          </w:rPr>
          <w:tag w:val="MENDELEY_CITATION_v3_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"/>
          <w:id w:val="819088101"/>
          <w:placeholder>
            <w:docPart w:val="DefaultPlaceholder_-1854013440"/>
          </w:placeholder>
        </w:sdtPr>
        <w:sdtContent>
          <w:r w:rsidR="003D2EA8" w:rsidRPr="003D2EA8">
            <w:rPr>
              <w:rFonts w:ascii="Aptos" w:hAnsi="Aptos"/>
              <w:color w:val="000000"/>
              <w:sz w:val="22"/>
              <w:szCs w:val="22"/>
            </w:rPr>
            <w:t> [20]</w:t>
          </w:r>
        </w:sdtContent>
      </w:sdt>
      <w:r w:rsidR="00C0447A" w:rsidRPr="00C64B14">
        <w:rPr>
          <w:sz w:val="22"/>
          <w:szCs w:val="22"/>
        </w:rPr>
        <w:t xml:space="preserve">. Additional features include real-time </w:t>
      </w:r>
      <w:r w:rsidR="008444DD">
        <w:rPr>
          <w:sz w:val="22"/>
          <w:szCs w:val="22"/>
        </w:rPr>
        <w:t>display</w:t>
      </w:r>
      <w:r w:rsidR="008444DD" w:rsidRPr="00C64B14">
        <w:rPr>
          <w:sz w:val="22"/>
          <w:szCs w:val="22"/>
        </w:rPr>
        <w:t xml:space="preserve"> </w:t>
      </w:r>
      <w:r w:rsidR="00C0447A" w:rsidRPr="00C64B14">
        <w:rPr>
          <w:sz w:val="22"/>
          <w:szCs w:val="22"/>
        </w:rPr>
        <w:t xml:space="preserve">of the </w:t>
      </w:r>
      <w:r w:rsidR="008444DD">
        <w:rPr>
          <w:sz w:val="22"/>
          <w:szCs w:val="22"/>
        </w:rPr>
        <w:t xml:space="preserve">hologram </w:t>
      </w:r>
      <w:r w:rsidR="00C0447A" w:rsidRPr="00C64B14">
        <w:rPr>
          <w:sz w:val="22"/>
          <w:szCs w:val="22"/>
        </w:rPr>
        <w:t xml:space="preserve">Fourier </w:t>
      </w:r>
      <w:r w:rsidR="008444DD">
        <w:rPr>
          <w:sz w:val="22"/>
          <w:szCs w:val="22"/>
        </w:rPr>
        <w:t>Spectrum</w:t>
      </w:r>
      <w:r w:rsidR="00C0447A" w:rsidRPr="00C64B14">
        <w:rPr>
          <w:sz w:val="22"/>
          <w:szCs w:val="22"/>
        </w:rPr>
        <w:t xml:space="preserve"> with interactive zoom</w:t>
      </w:r>
      <w:r w:rsidR="008444DD">
        <w:rPr>
          <w:sz w:val="22"/>
          <w:szCs w:val="22"/>
        </w:rPr>
        <w:t xml:space="preserve">, </w:t>
      </w:r>
      <w:r w:rsidR="00C0447A" w:rsidRPr="00C64B14">
        <w:rPr>
          <w:sz w:val="22"/>
          <w:szCs w:val="22"/>
        </w:rPr>
        <w:t>allow</w:t>
      </w:r>
      <w:r w:rsidR="008444DD">
        <w:rPr>
          <w:sz w:val="22"/>
          <w:szCs w:val="22"/>
        </w:rPr>
        <w:t xml:space="preserve">ing </w:t>
      </w:r>
      <w:r w:rsidR="00C0447A" w:rsidRPr="00C64B14">
        <w:rPr>
          <w:sz w:val="22"/>
          <w:szCs w:val="22"/>
        </w:rPr>
        <w:t>inspect</w:t>
      </w:r>
      <w:r w:rsidR="008444DD">
        <w:rPr>
          <w:sz w:val="22"/>
          <w:szCs w:val="22"/>
        </w:rPr>
        <w:t xml:space="preserve">ion of </w:t>
      </w:r>
      <w:r w:rsidR="00C0447A" w:rsidRPr="00C64B14">
        <w:rPr>
          <w:sz w:val="22"/>
          <w:szCs w:val="22"/>
        </w:rPr>
        <w:t xml:space="preserve">specific regions in spatial </w:t>
      </w:r>
      <w:r w:rsidR="008444DD">
        <w:rPr>
          <w:sz w:val="22"/>
          <w:szCs w:val="22"/>
        </w:rPr>
        <w:t xml:space="preserve">or </w:t>
      </w:r>
      <w:r w:rsidR="00C0447A" w:rsidRPr="00C64B14">
        <w:rPr>
          <w:sz w:val="22"/>
          <w:szCs w:val="22"/>
        </w:rPr>
        <w:t xml:space="preserve">frequency domain. </w:t>
      </w:r>
      <w:r w:rsidR="00C0447A" w:rsidRPr="00FC3D93">
        <w:rPr>
          <w:sz w:val="22"/>
          <w:szCs w:val="22"/>
        </w:rPr>
        <w:t xml:space="preserve">This </w:t>
      </w:r>
      <w:r w:rsidR="008444DD" w:rsidRPr="008444DD">
        <w:rPr>
          <w:sz w:val="22"/>
          <w:szCs w:val="22"/>
        </w:rPr>
        <w:t>capability</w:t>
      </w:r>
      <w:r w:rsidR="008444DD" w:rsidRPr="008444DD" w:rsidDel="008444DD">
        <w:rPr>
          <w:sz w:val="22"/>
          <w:szCs w:val="22"/>
        </w:rPr>
        <w:t xml:space="preserve"> </w:t>
      </w:r>
      <w:r w:rsidR="00C0447A" w:rsidRPr="00FC3D93">
        <w:rPr>
          <w:sz w:val="22"/>
          <w:szCs w:val="22"/>
        </w:rPr>
        <w:t xml:space="preserve">is particularly </w:t>
      </w:r>
      <w:r w:rsidR="008444DD">
        <w:rPr>
          <w:sz w:val="22"/>
          <w:szCs w:val="22"/>
        </w:rPr>
        <w:t>useful</w:t>
      </w:r>
      <w:r w:rsidR="008444DD" w:rsidRPr="00FC3D93">
        <w:rPr>
          <w:sz w:val="22"/>
          <w:szCs w:val="22"/>
        </w:rPr>
        <w:t xml:space="preserve"> </w:t>
      </w:r>
      <w:r w:rsidR="00C0447A" w:rsidRPr="00FC3D93">
        <w:rPr>
          <w:sz w:val="22"/>
          <w:szCs w:val="22"/>
        </w:rPr>
        <w:t xml:space="preserve">for system alignment </w:t>
      </w:r>
      <w:r w:rsidR="008444DD">
        <w:rPr>
          <w:sz w:val="22"/>
          <w:szCs w:val="22"/>
        </w:rPr>
        <w:t xml:space="preserve">and </w:t>
      </w:r>
      <w:r w:rsidR="008444DD" w:rsidRPr="00FC3D93">
        <w:rPr>
          <w:sz w:val="22"/>
          <w:szCs w:val="22"/>
        </w:rPr>
        <w:t xml:space="preserve">fine-tuning </w:t>
      </w:r>
      <w:r w:rsidR="008444DD">
        <w:rPr>
          <w:sz w:val="22"/>
          <w:szCs w:val="22"/>
        </w:rPr>
        <w:t xml:space="preserve">of </w:t>
      </w:r>
      <w:r w:rsidR="00C0447A" w:rsidRPr="00FC3D93">
        <w:rPr>
          <w:sz w:val="22"/>
          <w:szCs w:val="22"/>
        </w:rPr>
        <w:t xml:space="preserve">telecentric conditions. </w:t>
      </w:r>
      <w:r w:rsidR="00C0447A" w:rsidRPr="00C64B14">
        <w:rPr>
          <w:sz w:val="22"/>
          <w:szCs w:val="22"/>
        </w:rPr>
        <w:t>Both raw holograms and reconstructed amplitude or phase</w:t>
      </w:r>
      <w:r w:rsidR="008444DD">
        <w:rPr>
          <w:sz w:val="22"/>
          <w:szCs w:val="22"/>
        </w:rPr>
        <w:t xml:space="preserve"> images</w:t>
      </w:r>
      <w:r w:rsidR="00C0447A" w:rsidRPr="00C64B14">
        <w:rPr>
          <w:sz w:val="22"/>
          <w:szCs w:val="22"/>
        </w:rPr>
        <w:t xml:space="preserve"> can be recorded as video sequences</w:t>
      </w:r>
      <w:r w:rsidR="00B6600F">
        <w:rPr>
          <w:sz w:val="22"/>
          <w:szCs w:val="22"/>
        </w:rPr>
        <w:t>.</w:t>
      </w:r>
      <w:r w:rsidR="008444DD">
        <w:rPr>
          <w:sz w:val="22"/>
          <w:szCs w:val="22"/>
        </w:rPr>
        <w:t xml:space="preserve"> </w:t>
      </w:r>
      <w:r w:rsidR="00B6600F">
        <w:rPr>
          <w:sz w:val="22"/>
          <w:szCs w:val="22"/>
        </w:rPr>
        <w:t xml:space="preserve">Additionally, </w:t>
      </w:r>
      <w:r w:rsidR="00C0447A" w:rsidRPr="00C64B14">
        <w:rPr>
          <w:sz w:val="22"/>
          <w:szCs w:val="22"/>
        </w:rPr>
        <w:t xml:space="preserve">previously recorded hologram videos </w:t>
      </w:r>
      <w:r w:rsidR="008444DD">
        <w:rPr>
          <w:sz w:val="22"/>
          <w:szCs w:val="22"/>
        </w:rPr>
        <w:t xml:space="preserve">can be imported </w:t>
      </w:r>
      <w:r w:rsidR="00C0447A" w:rsidRPr="00C64B14">
        <w:rPr>
          <w:sz w:val="22"/>
          <w:szCs w:val="22"/>
        </w:rPr>
        <w:t xml:space="preserve">for real-time reconstruction, </w:t>
      </w:r>
      <w:r w:rsidR="008444DD">
        <w:rPr>
          <w:sz w:val="22"/>
          <w:szCs w:val="22"/>
        </w:rPr>
        <w:t xml:space="preserve">supporting </w:t>
      </w:r>
      <w:r w:rsidR="00C0447A" w:rsidRPr="00C64B14">
        <w:rPr>
          <w:sz w:val="22"/>
          <w:szCs w:val="22"/>
        </w:rPr>
        <w:t>both live and retrospective analysis.</w:t>
      </w:r>
    </w:p>
    <w:p w14:paraId="0ECD8F3B" w14:textId="77777777" w:rsidR="00C0447A" w:rsidRDefault="00C0447A" w:rsidP="00C0447A">
      <w:pPr>
        <w:tabs>
          <w:tab w:val="num" w:pos="720"/>
        </w:tabs>
        <w:spacing w:after="0" w:line="240" w:lineRule="auto"/>
        <w:jc w:val="both"/>
        <w:rPr>
          <w:sz w:val="22"/>
          <w:szCs w:val="22"/>
        </w:rPr>
      </w:pPr>
    </w:p>
    <w:p w14:paraId="35D40EA2" w14:textId="23A9661A" w:rsidR="0081117E" w:rsidRPr="0000452F" w:rsidRDefault="0081117E" w:rsidP="0081117E">
      <w:pPr>
        <w:spacing w:after="0" w:line="240" w:lineRule="auto"/>
        <w:jc w:val="both"/>
        <w:rPr>
          <w:sz w:val="22"/>
          <w:szCs w:val="22"/>
        </w:rPr>
      </w:pPr>
      <w:r w:rsidRPr="00ED17A7">
        <w:rPr>
          <w:sz w:val="22"/>
          <w:szCs w:val="22"/>
        </w:rPr>
        <w:t xml:space="preserve">The </w:t>
      </w:r>
      <w:r w:rsidR="00ED17A7" w:rsidRPr="00C32DBD">
        <w:rPr>
          <w:i/>
          <w:iCs/>
          <w:sz w:val="22"/>
          <w:szCs w:val="22"/>
        </w:rPr>
        <w:t>Real-Time</w:t>
      </w:r>
      <w:r w:rsidR="00ED17A7" w:rsidRPr="00ED17A7">
        <w:rPr>
          <w:sz w:val="22"/>
          <w:szCs w:val="22"/>
        </w:rPr>
        <w:t xml:space="preserve"> DHM package</w:t>
      </w:r>
      <w:r w:rsidR="00ED17A7" w:rsidRPr="00C32DBD">
        <w:rPr>
          <w:sz w:val="22"/>
          <w:szCs w:val="22"/>
        </w:rPr>
        <w:t xml:space="preserve"> </w:t>
      </w:r>
      <w:r w:rsidRPr="00ED17A7">
        <w:rPr>
          <w:sz w:val="22"/>
          <w:szCs w:val="22"/>
        </w:rPr>
        <w:t>interface is structured into three sections</w:t>
      </w:r>
      <w:r w:rsidR="00ED17A7" w:rsidRPr="00C32DBD">
        <w:rPr>
          <w:sz w:val="22"/>
          <w:szCs w:val="22"/>
        </w:rPr>
        <w:t xml:space="preserve"> (</w:t>
      </w:r>
      <w:r w:rsidR="00C32DBD">
        <w:rPr>
          <w:sz w:val="22"/>
          <w:szCs w:val="22"/>
        </w:rPr>
        <w:fldChar w:fldCharType="begin"/>
      </w:r>
      <w:r w:rsidR="00C32DBD">
        <w:rPr>
          <w:sz w:val="22"/>
          <w:szCs w:val="22"/>
        </w:rPr>
        <w:instrText xml:space="preserve"> REF _Ref216779791 \h </w:instrText>
      </w:r>
      <w:r w:rsidR="00C32DBD">
        <w:rPr>
          <w:sz w:val="22"/>
          <w:szCs w:val="22"/>
        </w:rPr>
      </w:r>
      <w:r w:rsidR="00C32DBD">
        <w:rPr>
          <w:sz w:val="22"/>
          <w:szCs w:val="22"/>
        </w:rPr>
        <w:fldChar w:fldCharType="separate"/>
      </w:r>
      <w:r w:rsidR="00C32DBD" w:rsidRPr="00C32DBD">
        <w:rPr>
          <w:b/>
          <w:bCs/>
        </w:rPr>
        <w:t xml:space="preserve">Fig.  </w:t>
      </w:r>
      <w:r w:rsidR="00C32DBD" w:rsidRPr="00C32DBD">
        <w:rPr>
          <w:b/>
          <w:bCs/>
          <w:noProof/>
        </w:rPr>
        <w:t>2</w:t>
      </w:r>
      <w:r w:rsidR="00C32DBD">
        <w:rPr>
          <w:sz w:val="22"/>
          <w:szCs w:val="22"/>
        </w:rPr>
        <w:fldChar w:fldCharType="end"/>
      </w:r>
      <w:r w:rsidR="00ED17A7" w:rsidRPr="00C32DBD">
        <w:rPr>
          <w:sz w:val="22"/>
          <w:szCs w:val="22"/>
        </w:rPr>
        <w:t>)</w:t>
      </w:r>
      <w:r w:rsidRPr="00ED17A7">
        <w:rPr>
          <w:sz w:val="22"/>
          <w:szCs w:val="22"/>
        </w:rPr>
        <w:t>. The top control panel (1) contains primary navigation and management tools. The parameter panel (2)</w:t>
      </w:r>
      <w:r w:rsidR="007E32DE">
        <w:rPr>
          <w:sz w:val="22"/>
          <w:szCs w:val="22"/>
        </w:rPr>
        <w:t xml:space="preserve"> </w:t>
      </w:r>
      <w:r w:rsidR="007E32DE" w:rsidRPr="00017CAF">
        <w:rPr>
          <w:sz w:val="22"/>
          <w:szCs w:val="22"/>
        </w:rPr>
        <w:t xml:space="preserve">allows users to define the physical parameters required for real-time reconstruction, including the wavelength and the pixel pitch along the X and Y directions. In addition, it provides a Fourier transform (FT) visualization module </w:t>
      </w:r>
      <w:r w:rsidR="00005413">
        <w:rPr>
          <w:sz w:val="22"/>
          <w:szCs w:val="22"/>
        </w:rPr>
        <w:t>in which</w:t>
      </w:r>
      <w:r w:rsidR="007E32DE" w:rsidRPr="00017CAF">
        <w:rPr>
          <w:sz w:val="22"/>
          <w:szCs w:val="22"/>
        </w:rPr>
        <w:t xml:space="preserve"> the spatial filter geometry (e.g., circular or rectangular) can be selected, and users may display either the filtered or unfiltered Fourier spectrum in real time.</w:t>
      </w:r>
      <w:r w:rsidR="007E32DE">
        <w:rPr>
          <w:sz w:val="22"/>
          <w:szCs w:val="22"/>
        </w:rPr>
        <w:t xml:space="preserve"> </w:t>
      </w:r>
      <w:r w:rsidR="007E32DE" w:rsidRPr="00C32DBD">
        <w:rPr>
          <w:i/>
          <w:iCs/>
          <w:sz w:val="22"/>
          <w:szCs w:val="22"/>
        </w:rPr>
        <w:t>Compensation Controls</w:t>
      </w:r>
      <w:r w:rsidR="007E32DE" w:rsidRPr="0038350D">
        <w:rPr>
          <w:sz w:val="22"/>
          <w:szCs w:val="22"/>
        </w:rPr>
        <w:t xml:space="preserve"> are provided to execute real</w:t>
      </w:r>
      <w:r w:rsidR="007E32DE">
        <w:rPr>
          <w:sz w:val="22"/>
          <w:szCs w:val="22"/>
        </w:rPr>
        <w:t xml:space="preserve">-time </w:t>
      </w:r>
      <w:r w:rsidR="007E32DE" w:rsidRPr="0038350D">
        <w:rPr>
          <w:sz w:val="22"/>
          <w:szCs w:val="22"/>
        </w:rPr>
        <w:t xml:space="preserve">reconstruction, run continuous acquisition, or stop the process. </w:t>
      </w:r>
      <w:r w:rsidR="007E32DE">
        <w:rPr>
          <w:sz w:val="22"/>
          <w:szCs w:val="22"/>
        </w:rPr>
        <w:t xml:space="preserve">The </w:t>
      </w:r>
      <w:r w:rsidR="007E32DE" w:rsidRPr="00C32DBD">
        <w:rPr>
          <w:i/>
          <w:iCs/>
          <w:sz w:val="22"/>
          <w:szCs w:val="22"/>
        </w:rPr>
        <w:t>Record Options</w:t>
      </w:r>
      <w:r w:rsidR="007E32DE">
        <w:rPr>
          <w:sz w:val="22"/>
          <w:szCs w:val="22"/>
        </w:rPr>
        <w:t xml:space="preserve"> </w:t>
      </w:r>
      <w:r w:rsidR="00377D46">
        <w:rPr>
          <w:sz w:val="22"/>
          <w:szCs w:val="22"/>
        </w:rPr>
        <w:t xml:space="preserve">allow </w:t>
      </w:r>
      <w:r w:rsidR="00005413">
        <w:rPr>
          <w:sz w:val="22"/>
          <w:szCs w:val="22"/>
        </w:rPr>
        <w:t>recording</w:t>
      </w:r>
      <w:r w:rsidR="007E32DE" w:rsidRPr="0038350D">
        <w:rPr>
          <w:sz w:val="22"/>
          <w:szCs w:val="22"/>
        </w:rPr>
        <w:t xml:space="preserve"> sequences of </w:t>
      </w:r>
      <w:r w:rsidR="007E32DE">
        <w:rPr>
          <w:sz w:val="22"/>
          <w:szCs w:val="22"/>
        </w:rPr>
        <w:t xml:space="preserve">holograms and </w:t>
      </w:r>
      <w:r w:rsidR="00005413">
        <w:rPr>
          <w:sz w:val="22"/>
          <w:szCs w:val="22"/>
        </w:rPr>
        <w:t xml:space="preserve">reconstructed amplitude or </w:t>
      </w:r>
      <w:r w:rsidR="007E32DE" w:rsidRPr="0038350D">
        <w:rPr>
          <w:sz w:val="22"/>
          <w:szCs w:val="22"/>
        </w:rPr>
        <w:t xml:space="preserve">phase </w:t>
      </w:r>
      <w:r w:rsidR="00005413">
        <w:rPr>
          <w:sz w:val="22"/>
          <w:szCs w:val="22"/>
        </w:rPr>
        <w:t>images.</w:t>
      </w:r>
      <w:r w:rsidR="007E32DE">
        <w:rPr>
          <w:sz w:val="22"/>
          <w:szCs w:val="22"/>
        </w:rPr>
        <w:t xml:space="preserve"> </w:t>
      </w:r>
      <w:r w:rsidR="00377D46">
        <w:rPr>
          <w:sz w:val="22"/>
          <w:szCs w:val="22"/>
        </w:rPr>
        <w:t>Additionally,</w:t>
      </w:r>
      <w:r w:rsidR="007E32DE" w:rsidRPr="002E29FF">
        <w:rPr>
          <w:sz w:val="22"/>
          <w:szCs w:val="22"/>
        </w:rPr>
        <w:t xml:space="preserve"> the </w:t>
      </w:r>
      <w:r w:rsidR="00377D46" w:rsidRPr="00C32DBD">
        <w:rPr>
          <w:i/>
          <w:iCs/>
          <w:sz w:val="22"/>
          <w:szCs w:val="22"/>
        </w:rPr>
        <w:t>Particle T</w:t>
      </w:r>
      <w:r w:rsidR="007E32DE" w:rsidRPr="00C32DBD">
        <w:rPr>
          <w:i/>
          <w:iCs/>
          <w:sz w:val="22"/>
          <w:szCs w:val="22"/>
        </w:rPr>
        <w:t>racking</w:t>
      </w:r>
      <w:r w:rsidR="007E32DE" w:rsidRPr="002E29FF">
        <w:rPr>
          <w:sz w:val="22"/>
          <w:szCs w:val="22"/>
        </w:rPr>
        <w:t xml:space="preserve"> options allow users to upload previously recorded </w:t>
      </w:r>
      <w:r w:rsidR="00005413">
        <w:rPr>
          <w:kern w:val="0"/>
          <w:sz w:val="22"/>
          <w:szCs w:val="22"/>
          <w14:ligatures w14:val="none"/>
        </w:rPr>
        <w:t>holograms and amplitude or phase videos, generate two-dimensional particle tracking, obtain frame-by-frame particle positions, and save</w:t>
      </w:r>
      <w:r w:rsidR="007E32DE" w:rsidRPr="002E29FF">
        <w:rPr>
          <w:sz w:val="22"/>
          <w:szCs w:val="22"/>
        </w:rPr>
        <w:t xml:space="preserve"> the resulting information.</w:t>
      </w:r>
      <w:r w:rsidR="00377D46">
        <w:rPr>
          <w:sz w:val="22"/>
          <w:szCs w:val="22"/>
        </w:rPr>
        <w:t xml:space="preserve"> T</w:t>
      </w:r>
      <w:r w:rsidRPr="00ED17A7">
        <w:rPr>
          <w:sz w:val="22"/>
          <w:szCs w:val="22"/>
        </w:rPr>
        <w:t>he visualization panel (3)</w:t>
      </w:r>
      <w:r w:rsidR="004D15E7">
        <w:rPr>
          <w:sz w:val="22"/>
          <w:szCs w:val="22"/>
        </w:rPr>
        <w:t xml:space="preserve"> </w:t>
      </w:r>
      <w:r w:rsidRPr="00017CAF">
        <w:rPr>
          <w:sz w:val="22"/>
          <w:szCs w:val="22"/>
        </w:rPr>
        <w:t>display</w:t>
      </w:r>
      <w:r w:rsidR="00E01767">
        <w:rPr>
          <w:sz w:val="22"/>
          <w:szCs w:val="22"/>
        </w:rPr>
        <w:t>s</w:t>
      </w:r>
      <w:r w:rsidRPr="00017CAF">
        <w:rPr>
          <w:sz w:val="22"/>
          <w:szCs w:val="22"/>
        </w:rPr>
        <w:t xml:space="preserve"> the hologram or its Fourier </w:t>
      </w:r>
      <w:r w:rsidR="004D15E7">
        <w:rPr>
          <w:sz w:val="22"/>
          <w:szCs w:val="22"/>
        </w:rPr>
        <w:t>Spectrum</w:t>
      </w:r>
      <w:r w:rsidRPr="00017CAF">
        <w:rPr>
          <w:sz w:val="22"/>
          <w:szCs w:val="22"/>
        </w:rPr>
        <w:t xml:space="preserve"> on the left and either the phase or amplitude reconstruction on the right, both with zoom and view adjustment capabilities.</w:t>
      </w:r>
      <w:r>
        <w:rPr>
          <w:sz w:val="22"/>
          <w:szCs w:val="22"/>
        </w:rPr>
        <w:t xml:space="preserve"> </w:t>
      </w:r>
      <w:r w:rsidRPr="003A2590">
        <w:rPr>
          <w:sz w:val="22"/>
          <w:szCs w:val="22"/>
        </w:rPr>
        <w:t xml:space="preserve">For a detailed description of the </w:t>
      </w:r>
      <w:r w:rsidRPr="00C32DBD">
        <w:rPr>
          <w:i/>
          <w:iCs/>
          <w:sz w:val="22"/>
          <w:szCs w:val="22"/>
        </w:rPr>
        <w:t>Real-Time</w:t>
      </w:r>
      <w:r w:rsidRPr="00E52331">
        <w:rPr>
          <w:sz w:val="22"/>
          <w:szCs w:val="22"/>
        </w:rPr>
        <w:t xml:space="preserve"> </w:t>
      </w:r>
      <w:r>
        <w:rPr>
          <w:sz w:val="22"/>
          <w:szCs w:val="22"/>
        </w:rPr>
        <w:t>DHM</w:t>
      </w:r>
      <w:r w:rsidRPr="003A2590">
        <w:rPr>
          <w:sz w:val="22"/>
          <w:szCs w:val="22"/>
        </w:rPr>
        <w:t xml:space="preserve"> </w:t>
      </w:r>
      <w:r w:rsidR="004D15E7">
        <w:rPr>
          <w:sz w:val="22"/>
          <w:szCs w:val="22"/>
        </w:rPr>
        <w:t>package</w:t>
      </w:r>
      <w:r w:rsidRPr="003A2590">
        <w:rPr>
          <w:sz w:val="22"/>
          <w:szCs w:val="22"/>
        </w:rPr>
        <w:t xml:space="preserve"> and its functionalities, readers are referred to the </w:t>
      </w:r>
      <w:proofErr w:type="spellStart"/>
      <w:r w:rsidRPr="00C32DBD">
        <w:rPr>
          <w:b/>
          <w:bCs/>
          <w:i/>
          <w:iCs/>
          <w:sz w:val="22"/>
          <w:szCs w:val="22"/>
        </w:rPr>
        <w:t>HoloBio</w:t>
      </w:r>
      <w:proofErr w:type="spellEnd"/>
      <w:r w:rsidRPr="003A2590">
        <w:rPr>
          <w:sz w:val="22"/>
          <w:szCs w:val="22"/>
        </w:rPr>
        <w:t xml:space="preserve"> </w:t>
      </w:r>
      <w:r w:rsidRPr="00E01767">
        <w:rPr>
          <w:b/>
          <w:bCs/>
          <w:sz w:val="22"/>
          <w:szCs w:val="22"/>
        </w:rPr>
        <w:t>User Manual</w:t>
      </w:r>
      <w:r w:rsidRPr="003A2590">
        <w:rPr>
          <w:sz w:val="22"/>
          <w:szCs w:val="22"/>
        </w:rPr>
        <w:t>.</w:t>
      </w:r>
    </w:p>
    <w:p w14:paraId="23421C9E" w14:textId="77777777" w:rsidR="0081117E" w:rsidRPr="0038350D" w:rsidRDefault="0081117E" w:rsidP="0081117E">
      <w:pPr>
        <w:jc w:val="both"/>
        <w:rPr>
          <w:sz w:val="22"/>
          <w:szCs w:val="22"/>
        </w:rPr>
      </w:pPr>
    </w:p>
    <w:p w14:paraId="5D40CBFB" w14:textId="77777777" w:rsidR="00C32DBD" w:rsidRDefault="0081117E" w:rsidP="00C32DBD">
      <w:pPr>
        <w:keepNext/>
        <w:jc w:val="center"/>
      </w:pPr>
      <w:r>
        <w:rPr>
          <w:noProof/>
        </w:rPr>
        <w:lastRenderedPageBreak/>
        <w:drawing>
          <wp:inline distT="0" distB="0" distL="0" distR="0" wp14:anchorId="25588E7F" wp14:editId="2A3D7B1C">
            <wp:extent cx="5607050" cy="2837815"/>
            <wp:effectExtent l="0" t="0" r="0" b="635"/>
            <wp:docPr id="44163740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37407" name="Picture 7" descr="A screenshot of a compu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07050" cy="2837815"/>
                    </a:xfrm>
                    <a:prstGeom prst="rect">
                      <a:avLst/>
                    </a:prstGeom>
                    <a:noFill/>
                    <a:ln>
                      <a:noFill/>
                    </a:ln>
                  </pic:spPr>
                </pic:pic>
              </a:graphicData>
            </a:graphic>
          </wp:inline>
        </w:drawing>
      </w:r>
    </w:p>
    <w:p w14:paraId="3A50A2FB" w14:textId="6906459A" w:rsidR="0081117E" w:rsidRDefault="00C32DBD" w:rsidP="00C32DBD">
      <w:pPr>
        <w:pStyle w:val="Descripcin"/>
        <w:jc w:val="both"/>
      </w:pPr>
      <w:bookmarkStart w:id="2" w:name="_Ref216779791"/>
      <w:r w:rsidRPr="00C32DBD">
        <w:rPr>
          <w:b/>
          <w:bCs/>
          <w:i w:val="0"/>
          <w:iCs w:val="0"/>
        </w:rPr>
        <w:t xml:space="preserve">Fig.  </w:t>
      </w:r>
      <w:r w:rsidRPr="00C32DBD">
        <w:rPr>
          <w:b/>
          <w:bCs/>
          <w:i w:val="0"/>
          <w:iCs w:val="0"/>
        </w:rPr>
        <w:fldChar w:fldCharType="begin"/>
      </w:r>
      <w:r w:rsidRPr="00C32DBD">
        <w:rPr>
          <w:b/>
          <w:bCs/>
          <w:i w:val="0"/>
          <w:iCs w:val="0"/>
        </w:rPr>
        <w:instrText xml:space="preserve"> SEQ Fig._ \* ARABIC </w:instrText>
      </w:r>
      <w:r w:rsidRPr="00C32DBD">
        <w:rPr>
          <w:b/>
          <w:bCs/>
          <w:i w:val="0"/>
          <w:iCs w:val="0"/>
        </w:rPr>
        <w:fldChar w:fldCharType="separate"/>
      </w:r>
      <w:r w:rsidR="00312FD3">
        <w:rPr>
          <w:b/>
          <w:bCs/>
          <w:i w:val="0"/>
          <w:iCs w:val="0"/>
          <w:noProof/>
        </w:rPr>
        <w:t>2</w:t>
      </w:r>
      <w:r w:rsidRPr="00C32DBD">
        <w:rPr>
          <w:b/>
          <w:bCs/>
          <w:i w:val="0"/>
          <w:iCs w:val="0"/>
        </w:rPr>
        <w:fldChar w:fldCharType="end"/>
      </w:r>
      <w:bookmarkEnd w:id="2"/>
      <w:r w:rsidRPr="00C32DBD">
        <w:rPr>
          <w:b/>
          <w:bCs/>
          <w:i w:val="0"/>
          <w:iCs w:val="0"/>
        </w:rPr>
        <w:t>.</w:t>
      </w:r>
      <w:r>
        <w:t xml:space="preserve"> </w:t>
      </w:r>
      <w:r>
        <w:rPr>
          <w:b/>
          <w:bCs/>
          <w:i w:val="0"/>
          <w:iCs w:val="0"/>
          <w:color w:val="auto"/>
        </w:rPr>
        <w:t>I</w:t>
      </w:r>
      <w:r w:rsidRPr="00CE275D">
        <w:rPr>
          <w:b/>
          <w:bCs/>
          <w:i w:val="0"/>
          <w:iCs w:val="0"/>
          <w:color w:val="auto"/>
        </w:rPr>
        <w:t xml:space="preserve">nterface for the </w:t>
      </w:r>
      <w:r w:rsidRPr="00E35DCB">
        <w:rPr>
          <w:b/>
          <w:bCs/>
          <w:color w:val="auto"/>
        </w:rPr>
        <w:t>Real-Time</w:t>
      </w:r>
      <w:r w:rsidRPr="00CE275D">
        <w:rPr>
          <w:b/>
          <w:bCs/>
          <w:i w:val="0"/>
          <w:iCs w:val="0"/>
          <w:color w:val="auto"/>
        </w:rPr>
        <w:t xml:space="preserve"> DHM </w:t>
      </w:r>
      <w:r>
        <w:rPr>
          <w:b/>
          <w:bCs/>
          <w:i w:val="0"/>
          <w:iCs w:val="0"/>
          <w:color w:val="auto"/>
        </w:rPr>
        <w:t>package</w:t>
      </w:r>
      <w:r w:rsidRPr="00CE275D">
        <w:rPr>
          <w:b/>
          <w:bCs/>
          <w:i w:val="0"/>
          <w:iCs w:val="0"/>
          <w:color w:val="auto"/>
        </w:rPr>
        <w:t xml:space="preserve"> in </w:t>
      </w:r>
      <w:proofErr w:type="spellStart"/>
      <w:r w:rsidRPr="00E35DCB">
        <w:rPr>
          <w:b/>
          <w:bCs/>
          <w:color w:val="auto"/>
        </w:rPr>
        <w:t>HoloBio</w:t>
      </w:r>
      <w:proofErr w:type="spellEnd"/>
      <w:r w:rsidRPr="00CE275D">
        <w:rPr>
          <w:b/>
          <w:bCs/>
          <w:i w:val="0"/>
          <w:iCs w:val="0"/>
          <w:color w:val="auto"/>
        </w:rPr>
        <w:t>.</w:t>
      </w:r>
      <w:r>
        <w:rPr>
          <w:b/>
          <w:bCs/>
          <w:i w:val="0"/>
          <w:iCs w:val="0"/>
          <w:color w:val="auto"/>
        </w:rPr>
        <w:t xml:space="preserve"> </w:t>
      </w:r>
      <w:r w:rsidRPr="004E7A98">
        <w:rPr>
          <w:i w:val="0"/>
          <w:iCs w:val="0"/>
          <w:color w:val="auto"/>
        </w:rPr>
        <w:t>The interface is organized into three components: (1) the control panel with core functionalities, (2</w:t>
      </w:r>
      <w:r>
        <w:rPr>
          <w:i w:val="0"/>
          <w:iCs w:val="0"/>
          <w:color w:val="auto"/>
        </w:rPr>
        <w:t xml:space="preserve">) </w:t>
      </w:r>
      <w:r w:rsidRPr="00CE275D">
        <w:rPr>
          <w:i w:val="0"/>
          <w:iCs w:val="0"/>
          <w:color w:val="auto"/>
        </w:rPr>
        <w:t>the real-time processing panel, which provides options for parameter configuration (wavelength, pixel pitch), Fourier transform visualization settings, compensation controls, recording options, and particle tracking tools</w:t>
      </w:r>
      <w:r>
        <w:rPr>
          <w:i w:val="0"/>
          <w:iCs w:val="0"/>
          <w:color w:val="auto"/>
        </w:rPr>
        <w:t>.</w:t>
      </w:r>
      <w:r w:rsidRPr="004E7A98">
        <w:rPr>
          <w:i w:val="0"/>
          <w:iCs w:val="0"/>
          <w:color w:val="auto"/>
        </w:rPr>
        <w:t xml:space="preserve"> (3) </w:t>
      </w:r>
      <w:r>
        <w:rPr>
          <w:i w:val="0"/>
          <w:iCs w:val="0"/>
          <w:color w:val="auto"/>
        </w:rPr>
        <w:t>T</w:t>
      </w:r>
      <w:r w:rsidRPr="004E7A98">
        <w:rPr>
          <w:i w:val="0"/>
          <w:iCs w:val="0"/>
          <w:color w:val="auto"/>
        </w:rPr>
        <w:t>he visualization panel for hologram and reconstruction display.</w:t>
      </w:r>
    </w:p>
    <w:p w14:paraId="3ACBBC4A" w14:textId="77777777" w:rsidR="008F3E07" w:rsidRDefault="008F3E07" w:rsidP="00C0447A">
      <w:pPr>
        <w:tabs>
          <w:tab w:val="num" w:pos="720"/>
        </w:tabs>
        <w:spacing w:after="0" w:line="240" w:lineRule="auto"/>
        <w:jc w:val="both"/>
        <w:rPr>
          <w:b/>
          <w:bCs/>
          <w:i/>
          <w:iCs/>
          <w:sz w:val="22"/>
          <w:szCs w:val="22"/>
        </w:rPr>
      </w:pPr>
    </w:p>
    <w:p w14:paraId="7EFC7238" w14:textId="07FFF8D5" w:rsidR="00C0447A" w:rsidRPr="00C64B14" w:rsidRDefault="005E7861" w:rsidP="00C0447A">
      <w:pPr>
        <w:tabs>
          <w:tab w:val="num" w:pos="720"/>
        </w:tabs>
        <w:spacing w:after="0" w:line="240" w:lineRule="auto"/>
        <w:jc w:val="both"/>
        <w:rPr>
          <w:sz w:val="22"/>
          <w:szCs w:val="22"/>
        </w:rPr>
      </w:pPr>
      <w:r w:rsidRPr="008F3E07">
        <w:rPr>
          <w:b/>
          <w:bCs/>
          <w:i/>
          <w:iCs/>
          <w:sz w:val="22"/>
          <w:szCs w:val="22"/>
        </w:rPr>
        <w:t>Real</w:t>
      </w:r>
      <w:r w:rsidRPr="008F3E07">
        <w:rPr>
          <w:b/>
          <w:bCs/>
          <w:sz w:val="22"/>
          <w:szCs w:val="22"/>
        </w:rPr>
        <w:t>-</w:t>
      </w:r>
      <w:r w:rsidRPr="008F3E07">
        <w:rPr>
          <w:b/>
          <w:bCs/>
          <w:i/>
          <w:iCs/>
          <w:sz w:val="22"/>
          <w:szCs w:val="22"/>
        </w:rPr>
        <w:t xml:space="preserve">Time </w:t>
      </w:r>
      <w:r w:rsidR="00C0447A" w:rsidRPr="008F3E07">
        <w:rPr>
          <w:b/>
          <w:bCs/>
          <w:i/>
          <w:iCs/>
          <w:sz w:val="22"/>
          <w:szCs w:val="22"/>
        </w:rPr>
        <w:t xml:space="preserve">DLMH </w:t>
      </w:r>
      <w:r w:rsidR="00C0447A" w:rsidRPr="0053446B">
        <w:rPr>
          <w:b/>
          <w:bCs/>
          <w:sz w:val="22"/>
          <w:szCs w:val="22"/>
        </w:rPr>
        <w:t>package</w:t>
      </w:r>
      <w:r w:rsidR="00C0447A" w:rsidRPr="00C64B14">
        <w:rPr>
          <w:sz w:val="22"/>
          <w:szCs w:val="22"/>
        </w:rPr>
        <w:t xml:space="preserve">: This </w:t>
      </w:r>
      <w:r w:rsidR="00C0447A" w:rsidRPr="000E43C7">
        <w:rPr>
          <w:sz w:val="22"/>
          <w:szCs w:val="22"/>
        </w:rPr>
        <w:t>package</w:t>
      </w:r>
      <w:r w:rsidR="00C0447A">
        <w:rPr>
          <w:b/>
          <w:bCs/>
          <w:sz w:val="22"/>
          <w:szCs w:val="22"/>
        </w:rPr>
        <w:t xml:space="preserve"> </w:t>
      </w:r>
      <w:r w:rsidR="00C0447A" w:rsidRPr="00C64B14">
        <w:rPr>
          <w:sz w:val="22"/>
          <w:szCs w:val="22"/>
        </w:rPr>
        <w:t xml:space="preserve">is </w:t>
      </w:r>
      <w:r w:rsidR="00E50277">
        <w:rPr>
          <w:sz w:val="22"/>
          <w:szCs w:val="22"/>
        </w:rPr>
        <w:t>intended</w:t>
      </w:r>
      <w:r w:rsidR="00E50277" w:rsidRPr="00C64B14">
        <w:rPr>
          <w:sz w:val="22"/>
          <w:szCs w:val="22"/>
        </w:rPr>
        <w:t xml:space="preserve"> </w:t>
      </w:r>
      <w:r w:rsidR="00C0447A" w:rsidRPr="00C64B14">
        <w:rPr>
          <w:sz w:val="22"/>
          <w:szCs w:val="22"/>
        </w:rPr>
        <w:t>for DLHM systems</w:t>
      </w:r>
      <w:r w:rsidR="00632EE1">
        <w:rPr>
          <w:sz w:val="22"/>
          <w:szCs w:val="22"/>
        </w:rPr>
        <w:t xml:space="preserve"> </w:t>
      </w:r>
      <w:r w:rsidR="00E50277">
        <w:rPr>
          <w:sz w:val="22"/>
          <w:szCs w:val="22"/>
        </w:rPr>
        <w:t>employing</w:t>
      </w:r>
      <w:r w:rsidR="00632EE1">
        <w:rPr>
          <w:sz w:val="22"/>
          <w:szCs w:val="22"/>
        </w:rPr>
        <w:t xml:space="preserve"> </w:t>
      </w:r>
      <w:r w:rsidR="00E50277">
        <w:rPr>
          <w:sz w:val="22"/>
          <w:szCs w:val="22"/>
        </w:rPr>
        <w:t>either</w:t>
      </w:r>
      <w:r w:rsidR="00632EE1">
        <w:rPr>
          <w:sz w:val="22"/>
          <w:szCs w:val="22"/>
        </w:rPr>
        <w:t xml:space="preserve"> spherical </w:t>
      </w:r>
      <w:r w:rsidR="00B6600F">
        <w:rPr>
          <w:sz w:val="22"/>
          <w:szCs w:val="22"/>
        </w:rPr>
        <w:t>(Point-source DLHM)</w:t>
      </w:r>
      <w:r w:rsidR="0066008E">
        <w:rPr>
          <w:sz w:val="22"/>
          <w:szCs w:val="22"/>
        </w:rPr>
        <w:t xml:space="preserve"> </w:t>
      </w:r>
      <w:sdt>
        <w:sdtPr>
          <w:rPr>
            <w:rFonts w:ascii="Aptos" w:hAnsi="Aptos"/>
            <w:color w:val="000000"/>
            <w:sz w:val="22"/>
            <w:szCs w:val="22"/>
          </w:rPr>
          <w:tag w:val="MENDELEY_CITATION_v3_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"/>
          <w:id w:val="1434017041"/>
          <w:placeholder>
            <w:docPart w:val="DefaultPlaceholder_-1854013440"/>
          </w:placeholder>
        </w:sdtPr>
        <w:sdtContent>
          <w:r w:rsidR="003D2EA8" w:rsidRPr="003D2EA8">
            <w:rPr>
              <w:rFonts w:ascii="Aptos" w:hAnsi="Aptos"/>
              <w:color w:val="000000"/>
              <w:sz w:val="22"/>
              <w:szCs w:val="22"/>
            </w:rPr>
            <w:t> [18]</w:t>
          </w:r>
        </w:sdtContent>
      </w:sdt>
      <w:r w:rsidR="00B6600F">
        <w:rPr>
          <w:sz w:val="22"/>
          <w:szCs w:val="22"/>
        </w:rPr>
        <w:t xml:space="preserve"> </w:t>
      </w:r>
      <w:r w:rsidR="00E50277">
        <w:rPr>
          <w:sz w:val="22"/>
          <w:szCs w:val="22"/>
        </w:rPr>
        <w:t>or</w:t>
      </w:r>
      <w:r w:rsidR="00632EE1">
        <w:rPr>
          <w:sz w:val="22"/>
          <w:szCs w:val="22"/>
        </w:rPr>
        <w:t xml:space="preserve"> planar </w:t>
      </w:r>
      <w:r w:rsidR="00B6600F">
        <w:rPr>
          <w:sz w:val="22"/>
          <w:szCs w:val="22"/>
        </w:rPr>
        <w:t>(On-Chip Lensless systems)</w:t>
      </w:r>
      <w:r w:rsidR="0066008E">
        <w:rPr>
          <w:sz w:val="22"/>
          <w:szCs w:val="22"/>
        </w:rPr>
        <w:t xml:space="preserve"> </w:t>
      </w:r>
      <w:sdt>
        <w:sdtPr>
          <w:rPr>
            <w:rFonts w:ascii="Aptos" w:hAnsi="Aptos"/>
            <w:color w:val="000000"/>
            <w:sz w:val="22"/>
            <w:szCs w:val="22"/>
          </w:rPr>
          <w:tag w:val="MENDELEY_CITATION_v3_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"/>
          <w:id w:val="-174189887"/>
          <w:placeholder>
            <w:docPart w:val="DefaultPlaceholder_-1854013440"/>
          </w:placeholder>
        </w:sdtPr>
        <w:sdtContent>
          <w:r w:rsidR="003D2EA8" w:rsidRPr="003D2EA8">
            <w:rPr>
              <w:rFonts w:ascii="Aptos" w:hAnsi="Aptos"/>
              <w:color w:val="000000"/>
              <w:sz w:val="22"/>
              <w:szCs w:val="22"/>
            </w:rPr>
            <w:t> [21]</w:t>
          </w:r>
        </w:sdtContent>
      </w:sdt>
      <w:r w:rsidR="00632EE1">
        <w:rPr>
          <w:sz w:val="22"/>
          <w:szCs w:val="22"/>
        </w:rPr>
        <w:t>illumination</w:t>
      </w:r>
      <w:r w:rsidR="00C0447A" w:rsidRPr="00C64B14">
        <w:rPr>
          <w:sz w:val="22"/>
          <w:szCs w:val="22"/>
        </w:rPr>
        <w:t xml:space="preserve">. </w:t>
      </w:r>
      <w:r w:rsidR="00E50277">
        <w:rPr>
          <w:sz w:val="22"/>
          <w:szCs w:val="22"/>
        </w:rPr>
        <w:t xml:space="preserve">It supports </w:t>
      </w:r>
      <w:r w:rsidR="00C0447A" w:rsidRPr="00C64B14">
        <w:rPr>
          <w:sz w:val="22"/>
          <w:szCs w:val="22"/>
        </w:rPr>
        <w:t>real</w:t>
      </w:r>
      <w:r w:rsidR="00E50277">
        <w:rPr>
          <w:sz w:val="22"/>
          <w:szCs w:val="22"/>
        </w:rPr>
        <w:t>-</w:t>
      </w:r>
      <w:r w:rsidR="00C0447A" w:rsidRPr="00C64B14">
        <w:rPr>
          <w:sz w:val="22"/>
          <w:szCs w:val="22"/>
        </w:rPr>
        <w:t xml:space="preserve">time </w:t>
      </w:r>
      <w:r w:rsidR="00E50277">
        <w:rPr>
          <w:sz w:val="22"/>
          <w:szCs w:val="22"/>
        </w:rPr>
        <w:t xml:space="preserve">visualization </w:t>
      </w:r>
      <w:r w:rsidR="00B958EB">
        <w:rPr>
          <w:sz w:val="22"/>
          <w:szCs w:val="22"/>
        </w:rPr>
        <w:t xml:space="preserve">of holograms </w:t>
      </w:r>
      <w:r w:rsidR="00C0447A" w:rsidRPr="00C64B14">
        <w:rPr>
          <w:sz w:val="22"/>
          <w:szCs w:val="22"/>
        </w:rPr>
        <w:t xml:space="preserve">and </w:t>
      </w:r>
      <w:r w:rsidR="00C0447A" w:rsidRPr="00FC3D93">
        <w:rPr>
          <w:sz w:val="22"/>
          <w:szCs w:val="22"/>
        </w:rPr>
        <w:t>live reconstruction, providing amplitude and phase outputs</w:t>
      </w:r>
      <w:r w:rsidR="00C0447A">
        <w:rPr>
          <w:sz w:val="22"/>
          <w:szCs w:val="22"/>
        </w:rPr>
        <w:t xml:space="preserve">. Users can select </w:t>
      </w:r>
      <w:r w:rsidR="00C0447A" w:rsidRPr="001825C9">
        <w:rPr>
          <w:sz w:val="22"/>
          <w:szCs w:val="22"/>
        </w:rPr>
        <w:t xml:space="preserve">among </w:t>
      </w:r>
      <w:r w:rsidR="00C0447A" w:rsidRPr="00E50844">
        <w:rPr>
          <w:sz w:val="22"/>
          <w:szCs w:val="22"/>
        </w:rPr>
        <w:t>three</w:t>
      </w:r>
      <w:r w:rsidR="00C0447A" w:rsidRPr="00E50844" w:rsidDel="00E50844">
        <w:rPr>
          <w:sz w:val="22"/>
          <w:szCs w:val="22"/>
        </w:rPr>
        <w:t xml:space="preserve"> </w:t>
      </w:r>
      <w:r w:rsidR="00B958EB">
        <w:rPr>
          <w:sz w:val="22"/>
          <w:szCs w:val="22"/>
        </w:rPr>
        <w:t xml:space="preserve">computationally-efficient </w:t>
      </w:r>
      <w:r w:rsidR="00C0447A">
        <w:rPr>
          <w:sz w:val="22"/>
          <w:szCs w:val="22"/>
        </w:rPr>
        <w:t xml:space="preserve">reconstruction algorithms: </w:t>
      </w:r>
      <w:r w:rsidR="00C0447A" w:rsidRPr="00C64B14">
        <w:rPr>
          <w:sz w:val="22"/>
          <w:szCs w:val="22"/>
        </w:rPr>
        <w:t xml:space="preserve">the </w:t>
      </w:r>
      <w:r w:rsidR="00DF4A6A">
        <w:rPr>
          <w:sz w:val="22"/>
          <w:szCs w:val="22"/>
        </w:rPr>
        <w:t>A</w:t>
      </w:r>
      <w:r w:rsidR="00DF4A6A" w:rsidRPr="00DF4A6A">
        <w:rPr>
          <w:sz w:val="22"/>
          <w:szCs w:val="22"/>
        </w:rPr>
        <w:t xml:space="preserve">ngular </w:t>
      </w:r>
      <w:r w:rsidR="00DF4A6A">
        <w:rPr>
          <w:sz w:val="22"/>
          <w:szCs w:val="22"/>
        </w:rPr>
        <w:t>S</w:t>
      </w:r>
      <w:r w:rsidR="00DF4A6A" w:rsidRPr="00DF4A6A">
        <w:rPr>
          <w:sz w:val="22"/>
          <w:szCs w:val="22"/>
        </w:rPr>
        <w:t xml:space="preserve">pectrum approach for </w:t>
      </w:r>
      <w:r w:rsidR="00DF4A6A">
        <w:rPr>
          <w:sz w:val="22"/>
          <w:szCs w:val="22"/>
        </w:rPr>
        <w:t>plane</w:t>
      </w:r>
      <w:r w:rsidR="00B958EB">
        <w:rPr>
          <w:sz w:val="22"/>
          <w:szCs w:val="22"/>
        </w:rPr>
        <w:t>-</w:t>
      </w:r>
      <w:r w:rsidR="00DF4A6A" w:rsidRPr="00DF4A6A">
        <w:rPr>
          <w:sz w:val="22"/>
          <w:szCs w:val="22"/>
        </w:rPr>
        <w:t>wave</w:t>
      </w:r>
      <w:r w:rsidR="00B958EB">
        <w:rPr>
          <w:sz w:val="22"/>
          <w:szCs w:val="22"/>
        </w:rPr>
        <w:t xml:space="preserve"> </w:t>
      </w:r>
      <w:r w:rsidR="00DF4A6A" w:rsidRPr="00DF4A6A">
        <w:rPr>
          <w:sz w:val="22"/>
          <w:szCs w:val="22"/>
        </w:rPr>
        <w:t>propagation</w:t>
      </w:r>
      <w:sdt>
        <w:sdtPr>
          <w:rPr>
            <w:rFonts w:ascii="Aptos" w:hAnsi="Aptos"/>
            <w:color w:val="000000"/>
            <w:sz w:val="22"/>
            <w:szCs w:val="22"/>
          </w:rPr>
          <w:tag w:val="MENDELEY_CITATION_v3_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"/>
          <w:id w:val="-306239151"/>
          <w:placeholder>
            <w:docPart w:val="DefaultPlaceholder_-1854013440"/>
          </w:placeholder>
        </w:sdtPr>
        <w:sdtContent>
          <w:r w:rsidR="003D2EA8" w:rsidRPr="003D2EA8">
            <w:rPr>
              <w:rFonts w:ascii="Aptos" w:hAnsi="Aptos"/>
              <w:color w:val="000000"/>
              <w:sz w:val="22"/>
              <w:szCs w:val="22"/>
            </w:rPr>
            <w:t> [22]</w:t>
          </w:r>
        </w:sdtContent>
      </w:sdt>
      <w:r w:rsidR="00C0447A">
        <w:rPr>
          <w:sz w:val="22"/>
          <w:szCs w:val="22"/>
        </w:rPr>
        <w:t>,</w:t>
      </w:r>
      <w:r w:rsidR="00C0447A" w:rsidRPr="00C64B14">
        <w:rPr>
          <w:sz w:val="22"/>
          <w:szCs w:val="22"/>
        </w:rPr>
        <w:t xml:space="preserve"> </w:t>
      </w:r>
      <w:r w:rsidR="00DF4A6A" w:rsidRPr="00DF4A6A">
        <w:rPr>
          <w:sz w:val="22"/>
          <w:szCs w:val="22"/>
        </w:rPr>
        <w:t>a discrete version of the Kirchhoff–Helmholtz diffraction integral</w:t>
      </w:r>
      <w:r w:rsidR="00DF4A6A">
        <w:rPr>
          <w:sz w:val="22"/>
          <w:szCs w:val="22"/>
        </w:rPr>
        <w:t xml:space="preserve"> accounting for spherical wavefronts</w:t>
      </w:r>
      <w:r w:rsidR="005E72FA">
        <w:rPr>
          <w:sz w:val="22"/>
          <w:szCs w:val="22"/>
        </w:rPr>
        <w:t xml:space="preserve"> (KHDI)</w:t>
      </w:r>
      <w:r w:rsidR="00DF4A6A">
        <w:rPr>
          <w:sz w:val="22"/>
          <w:szCs w:val="22"/>
        </w:rPr>
        <w:t xml:space="preserve"> </w:t>
      </w:r>
      <w:sdt>
        <w:sdtPr>
          <w:rPr>
            <w:rFonts w:ascii="Aptos" w:hAnsi="Aptos"/>
            <w:color w:val="000000"/>
            <w:sz w:val="22"/>
            <w:szCs w:val="22"/>
          </w:rPr>
          <w:tag w:val="MENDELEY_CITATION_v3_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"/>
          <w:id w:val="-436215637"/>
          <w:placeholder>
            <w:docPart w:val="DefaultPlaceholder_-1854013440"/>
          </w:placeholder>
        </w:sdtPr>
        <w:sdtContent>
          <w:r w:rsidR="003D2EA8" w:rsidRPr="003D2EA8">
            <w:rPr>
              <w:rFonts w:ascii="Aptos" w:hAnsi="Aptos"/>
              <w:color w:val="000000"/>
              <w:sz w:val="22"/>
              <w:szCs w:val="22"/>
            </w:rPr>
            <w:t> [15]</w:t>
          </w:r>
        </w:sdtContent>
      </w:sdt>
      <w:r w:rsidR="00C0447A">
        <w:rPr>
          <w:sz w:val="22"/>
          <w:szCs w:val="22"/>
        </w:rPr>
        <w:t xml:space="preserve">, </w:t>
      </w:r>
      <w:r w:rsidR="00C0447A" w:rsidRPr="00E50844">
        <w:rPr>
          <w:sz w:val="22"/>
          <w:szCs w:val="22"/>
        </w:rPr>
        <w:t xml:space="preserve">and </w:t>
      </w:r>
      <w:r w:rsidR="00DF4A6A">
        <w:rPr>
          <w:sz w:val="22"/>
          <w:szCs w:val="22"/>
        </w:rPr>
        <w:t xml:space="preserve">a modified </w:t>
      </w:r>
      <w:r w:rsidR="00B958EB">
        <w:rPr>
          <w:sz w:val="22"/>
          <w:szCs w:val="22"/>
        </w:rPr>
        <w:t>A</w:t>
      </w:r>
      <w:r w:rsidR="00DF4A6A">
        <w:rPr>
          <w:sz w:val="22"/>
          <w:szCs w:val="22"/>
        </w:rPr>
        <w:t xml:space="preserve">ngular </w:t>
      </w:r>
      <w:r w:rsidR="00B958EB">
        <w:rPr>
          <w:sz w:val="22"/>
          <w:szCs w:val="22"/>
        </w:rPr>
        <w:t>S</w:t>
      </w:r>
      <w:r w:rsidR="00DF4A6A">
        <w:rPr>
          <w:sz w:val="22"/>
          <w:szCs w:val="22"/>
        </w:rPr>
        <w:t>pectrum approach for spherical illumination</w:t>
      </w:r>
      <w:r w:rsidR="005E72FA">
        <w:rPr>
          <w:sz w:val="22"/>
          <w:szCs w:val="22"/>
        </w:rPr>
        <w:t xml:space="preserve"> (MAS)</w:t>
      </w:r>
      <w:r w:rsidR="00C0447A" w:rsidRPr="00E50844">
        <w:rPr>
          <w:sz w:val="22"/>
          <w:szCs w:val="22"/>
        </w:rPr>
        <w:t xml:space="preserve"> </w:t>
      </w:r>
      <w:sdt>
        <w:sdtPr>
          <w:rPr>
            <w:rFonts w:ascii="Aptos" w:hAnsi="Aptos"/>
            <w:color w:val="000000"/>
            <w:sz w:val="22"/>
            <w:szCs w:val="22"/>
          </w:rPr>
          <w:tag w:val="MENDELEY_CITATION_v3_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"/>
          <w:id w:val="-389800218"/>
          <w:placeholder>
            <w:docPart w:val="DefaultPlaceholder_-1854013440"/>
          </w:placeholder>
        </w:sdtPr>
        <w:sdtContent>
          <w:r w:rsidR="003D2EA8" w:rsidRPr="003D2EA8">
            <w:rPr>
              <w:rFonts w:ascii="Aptos" w:hAnsi="Aptos"/>
              <w:color w:val="000000"/>
              <w:sz w:val="22"/>
              <w:szCs w:val="22"/>
            </w:rPr>
            <w:t> [23]</w:t>
          </w:r>
        </w:sdtContent>
      </w:sdt>
      <w:r w:rsidR="00C0447A" w:rsidRPr="00C64B14">
        <w:rPr>
          <w:sz w:val="22"/>
          <w:szCs w:val="22"/>
        </w:rPr>
        <w:t>.</w:t>
      </w:r>
      <w:r w:rsidR="00C0447A">
        <w:rPr>
          <w:sz w:val="22"/>
          <w:szCs w:val="22"/>
        </w:rPr>
        <w:t xml:space="preserve"> </w:t>
      </w:r>
      <w:r w:rsidR="00C0447A" w:rsidRPr="00C64B14">
        <w:rPr>
          <w:sz w:val="22"/>
          <w:szCs w:val="22"/>
        </w:rPr>
        <w:t xml:space="preserve">A distinctive feature of this </w:t>
      </w:r>
      <w:r w:rsidR="00B958EB">
        <w:rPr>
          <w:sz w:val="22"/>
          <w:szCs w:val="22"/>
        </w:rPr>
        <w:t xml:space="preserve">package </w:t>
      </w:r>
      <w:r w:rsidR="00C0447A" w:rsidRPr="00C64B14">
        <w:rPr>
          <w:sz w:val="22"/>
          <w:szCs w:val="22"/>
        </w:rPr>
        <w:t xml:space="preserve">is </w:t>
      </w:r>
      <w:r w:rsidR="00B958EB">
        <w:rPr>
          <w:sz w:val="22"/>
          <w:szCs w:val="22"/>
        </w:rPr>
        <w:t>the</w:t>
      </w:r>
      <w:r w:rsidR="00B958EB" w:rsidRPr="00C64B14">
        <w:rPr>
          <w:sz w:val="22"/>
          <w:szCs w:val="22"/>
        </w:rPr>
        <w:t xml:space="preserve"> </w:t>
      </w:r>
      <w:r w:rsidR="00C0447A" w:rsidRPr="00C64B14">
        <w:rPr>
          <w:sz w:val="22"/>
          <w:szCs w:val="22"/>
        </w:rPr>
        <w:t xml:space="preserve">interactive </w:t>
      </w:r>
      <w:r w:rsidR="00B958EB">
        <w:rPr>
          <w:sz w:val="22"/>
          <w:szCs w:val="22"/>
        </w:rPr>
        <w:t xml:space="preserve">control of the </w:t>
      </w:r>
      <w:r w:rsidR="00C0447A" w:rsidRPr="00C64B14">
        <w:rPr>
          <w:sz w:val="22"/>
          <w:szCs w:val="22"/>
        </w:rPr>
        <w:t xml:space="preserve">propagation </w:t>
      </w:r>
      <w:r w:rsidR="00981794">
        <w:rPr>
          <w:sz w:val="22"/>
          <w:szCs w:val="22"/>
        </w:rPr>
        <w:t>distance</w:t>
      </w:r>
      <w:r w:rsidR="00B958EB">
        <w:rPr>
          <w:sz w:val="22"/>
          <w:szCs w:val="22"/>
        </w:rPr>
        <w:t xml:space="preserve">, enabling real-time </w:t>
      </w:r>
      <w:r w:rsidR="00C0447A" w:rsidRPr="00C64B14">
        <w:rPr>
          <w:sz w:val="22"/>
          <w:szCs w:val="22"/>
        </w:rPr>
        <w:t>adjust</w:t>
      </w:r>
      <w:r w:rsidR="00B958EB">
        <w:rPr>
          <w:sz w:val="22"/>
          <w:szCs w:val="22"/>
        </w:rPr>
        <w:t xml:space="preserve">ment </w:t>
      </w:r>
      <w:r w:rsidR="00C0447A" w:rsidRPr="00C64B14">
        <w:rPr>
          <w:sz w:val="22"/>
          <w:szCs w:val="22"/>
        </w:rPr>
        <w:t xml:space="preserve">to achieve optimal focus. </w:t>
      </w:r>
    </w:p>
    <w:p w14:paraId="35B6B97E" w14:textId="77777777" w:rsidR="00C0447A" w:rsidRPr="00C64B14" w:rsidRDefault="00C0447A" w:rsidP="00C0447A">
      <w:pPr>
        <w:tabs>
          <w:tab w:val="num" w:pos="720"/>
        </w:tabs>
        <w:spacing w:after="0" w:line="240" w:lineRule="auto"/>
        <w:jc w:val="both"/>
        <w:rPr>
          <w:sz w:val="22"/>
          <w:szCs w:val="22"/>
        </w:rPr>
      </w:pPr>
    </w:p>
    <w:p w14:paraId="3DF6E706" w14:textId="77777777" w:rsidR="00C0447A" w:rsidRPr="00C64B14" w:rsidRDefault="00C0447A" w:rsidP="00C0447A">
      <w:pPr>
        <w:jc w:val="both"/>
        <w:rPr>
          <w:b/>
          <w:bCs/>
        </w:rPr>
      </w:pPr>
      <w:r w:rsidRPr="00E01767">
        <w:rPr>
          <w:b/>
          <w:bCs/>
          <w:i/>
          <w:iCs/>
        </w:rPr>
        <w:t>Offline</w:t>
      </w:r>
      <w:r w:rsidRPr="00C64B14">
        <w:rPr>
          <w:b/>
          <w:bCs/>
        </w:rPr>
        <w:t xml:space="preserve"> Hologram Processing </w:t>
      </w:r>
    </w:p>
    <w:p w14:paraId="44099943" w14:textId="360A9D75" w:rsidR="00C0447A" w:rsidRDefault="00C0447A" w:rsidP="00C0447A">
      <w:pPr>
        <w:spacing w:after="0" w:line="240" w:lineRule="auto"/>
        <w:jc w:val="both"/>
        <w:rPr>
          <w:sz w:val="22"/>
          <w:szCs w:val="22"/>
        </w:rPr>
      </w:pPr>
      <w:r w:rsidRPr="00C64B14">
        <w:rPr>
          <w:sz w:val="22"/>
          <w:szCs w:val="22"/>
        </w:rPr>
        <w:t xml:space="preserve">The </w:t>
      </w:r>
      <w:r w:rsidRPr="008F3E07">
        <w:rPr>
          <w:i/>
          <w:iCs/>
          <w:sz w:val="22"/>
          <w:szCs w:val="22"/>
        </w:rPr>
        <w:t>Offline</w:t>
      </w:r>
      <w:r w:rsidRPr="00C64B14">
        <w:rPr>
          <w:sz w:val="22"/>
          <w:szCs w:val="22"/>
        </w:rPr>
        <w:t xml:space="preserve"> </w:t>
      </w:r>
      <w:r>
        <w:rPr>
          <w:sz w:val="22"/>
          <w:szCs w:val="22"/>
        </w:rPr>
        <w:t xml:space="preserve">mode </w:t>
      </w:r>
      <w:r w:rsidRPr="00C64B14">
        <w:rPr>
          <w:sz w:val="22"/>
          <w:szCs w:val="22"/>
        </w:rPr>
        <w:t xml:space="preserve">is dedicated to the numerical reconstruction and analysis of </w:t>
      </w:r>
      <w:r>
        <w:rPr>
          <w:sz w:val="22"/>
          <w:szCs w:val="22"/>
        </w:rPr>
        <w:t>pre</w:t>
      </w:r>
      <w:r w:rsidR="003078CB">
        <w:rPr>
          <w:sz w:val="22"/>
          <w:szCs w:val="22"/>
        </w:rPr>
        <w:t>viously</w:t>
      </w:r>
      <w:r w:rsidR="00001E40">
        <w:rPr>
          <w:sz w:val="22"/>
          <w:szCs w:val="22"/>
        </w:rPr>
        <w:t xml:space="preserve"> </w:t>
      </w:r>
      <w:r w:rsidRPr="00C64B14">
        <w:rPr>
          <w:sz w:val="22"/>
          <w:szCs w:val="22"/>
        </w:rPr>
        <w:t xml:space="preserve">recorded holograms. Upon </w:t>
      </w:r>
      <w:r w:rsidR="00A00ACA">
        <w:rPr>
          <w:sz w:val="22"/>
          <w:szCs w:val="22"/>
        </w:rPr>
        <w:t>selection</w:t>
      </w:r>
      <w:r w:rsidRPr="00C64B14">
        <w:rPr>
          <w:sz w:val="22"/>
          <w:szCs w:val="22"/>
        </w:rPr>
        <w:t>, user</w:t>
      </w:r>
      <w:r w:rsidR="00A00ACA">
        <w:rPr>
          <w:sz w:val="22"/>
          <w:szCs w:val="22"/>
        </w:rPr>
        <w:t>s</w:t>
      </w:r>
      <w:r w:rsidRPr="00C64B14">
        <w:rPr>
          <w:sz w:val="22"/>
          <w:szCs w:val="22"/>
        </w:rPr>
        <w:t xml:space="preserve"> choose between </w:t>
      </w:r>
      <w:r>
        <w:rPr>
          <w:sz w:val="22"/>
          <w:szCs w:val="22"/>
        </w:rPr>
        <w:t>DHM</w:t>
      </w:r>
      <w:r w:rsidRPr="00C64B14">
        <w:rPr>
          <w:sz w:val="22"/>
          <w:szCs w:val="22"/>
        </w:rPr>
        <w:t xml:space="preserve"> and D</w:t>
      </w:r>
      <w:r>
        <w:rPr>
          <w:sz w:val="22"/>
          <w:szCs w:val="22"/>
        </w:rPr>
        <w:t>L</w:t>
      </w:r>
      <w:r w:rsidRPr="00C64B14">
        <w:rPr>
          <w:sz w:val="22"/>
          <w:szCs w:val="22"/>
        </w:rPr>
        <w:t>HM</w:t>
      </w:r>
      <w:r w:rsidR="00A00ACA">
        <w:rPr>
          <w:sz w:val="22"/>
          <w:szCs w:val="22"/>
        </w:rPr>
        <w:t xml:space="preserve"> </w:t>
      </w:r>
      <w:r w:rsidR="00A00ACA" w:rsidRPr="00C64B14">
        <w:rPr>
          <w:sz w:val="22"/>
          <w:szCs w:val="22"/>
        </w:rPr>
        <w:t>modalities</w:t>
      </w:r>
      <w:r w:rsidR="00A00ACA">
        <w:rPr>
          <w:sz w:val="22"/>
          <w:szCs w:val="22"/>
        </w:rPr>
        <w:t>,</w:t>
      </w:r>
      <w:r w:rsidRPr="00C64B14">
        <w:rPr>
          <w:sz w:val="22"/>
          <w:szCs w:val="22"/>
        </w:rPr>
        <w:t xml:space="preserve"> </w:t>
      </w:r>
      <w:r w:rsidR="00A00ACA">
        <w:rPr>
          <w:sz w:val="22"/>
          <w:szCs w:val="22"/>
        </w:rPr>
        <w:t xml:space="preserve">after which </w:t>
      </w:r>
      <w:r w:rsidRPr="00C64B14">
        <w:rPr>
          <w:sz w:val="22"/>
          <w:szCs w:val="22"/>
        </w:rPr>
        <w:t xml:space="preserve">the software launches a specialized interface tailored to the corresponding optical </w:t>
      </w:r>
      <w:r w:rsidR="00A00ACA">
        <w:rPr>
          <w:sz w:val="22"/>
          <w:szCs w:val="22"/>
        </w:rPr>
        <w:t>configuration</w:t>
      </w:r>
      <w:r w:rsidRPr="00C64B14">
        <w:rPr>
          <w:sz w:val="22"/>
          <w:szCs w:val="22"/>
        </w:rPr>
        <w:t>.</w:t>
      </w:r>
    </w:p>
    <w:p w14:paraId="3F496F24" w14:textId="77777777" w:rsidR="00C0447A" w:rsidRDefault="00C0447A" w:rsidP="00C0447A">
      <w:pPr>
        <w:spacing w:after="0" w:line="240" w:lineRule="auto"/>
        <w:jc w:val="both"/>
        <w:rPr>
          <w:sz w:val="22"/>
          <w:szCs w:val="22"/>
        </w:rPr>
      </w:pPr>
    </w:p>
    <w:p w14:paraId="7F397CB5" w14:textId="2BBDB6AB" w:rsidR="00C0447A" w:rsidRDefault="0053446B" w:rsidP="00C0447A">
      <w:pPr>
        <w:spacing w:after="0" w:line="240" w:lineRule="auto"/>
        <w:jc w:val="both"/>
        <w:rPr>
          <w:sz w:val="22"/>
          <w:szCs w:val="22"/>
        </w:rPr>
      </w:pPr>
      <w:r w:rsidRPr="008F3E07">
        <w:rPr>
          <w:b/>
          <w:bCs/>
          <w:i/>
          <w:iCs/>
          <w:sz w:val="22"/>
          <w:szCs w:val="22"/>
        </w:rPr>
        <w:t>Offline</w:t>
      </w:r>
      <w:r>
        <w:rPr>
          <w:b/>
          <w:bCs/>
          <w:sz w:val="22"/>
          <w:szCs w:val="22"/>
        </w:rPr>
        <w:t xml:space="preserve"> </w:t>
      </w:r>
      <w:r w:rsidR="00C0447A" w:rsidRPr="00C64B14">
        <w:rPr>
          <w:b/>
          <w:bCs/>
          <w:sz w:val="22"/>
          <w:szCs w:val="22"/>
        </w:rPr>
        <w:t xml:space="preserve">DHM </w:t>
      </w:r>
      <w:r w:rsidR="00C0447A">
        <w:rPr>
          <w:b/>
          <w:bCs/>
          <w:sz w:val="22"/>
          <w:szCs w:val="22"/>
        </w:rPr>
        <w:t>package</w:t>
      </w:r>
      <w:r w:rsidR="00C0447A" w:rsidRPr="00C64B14">
        <w:rPr>
          <w:sz w:val="22"/>
          <w:szCs w:val="22"/>
        </w:rPr>
        <w:t xml:space="preserve">: </w:t>
      </w:r>
      <w:r w:rsidR="006A48C5">
        <w:rPr>
          <w:sz w:val="22"/>
          <w:szCs w:val="22"/>
        </w:rPr>
        <w:t>This package o</w:t>
      </w:r>
      <w:r w:rsidR="00C0447A">
        <w:rPr>
          <w:sz w:val="22"/>
          <w:szCs w:val="22"/>
        </w:rPr>
        <w:t xml:space="preserve">ffers three reconstruction workflows: </w:t>
      </w:r>
      <w:r w:rsidR="00C0447A" w:rsidRPr="008F3E07">
        <w:rPr>
          <w:i/>
          <w:iCs/>
          <w:sz w:val="22"/>
          <w:szCs w:val="22"/>
        </w:rPr>
        <w:t>Phase-Shifting</w:t>
      </w:r>
      <w:r w:rsidR="00C0447A" w:rsidRPr="00C64B14">
        <w:rPr>
          <w:sz w:val="22"/>
          <w:szCs w:val="22"/>
        </w:rPr>
        <w:t xml:space="preserve">, </w:t>
      </w:r>
      <w:r w:rsidR="00C0447A" w:rsidRPr="008F3E07">
        <w:rPr>
          <w:i/>
          <w:iCs/>
          <w:sz w:val="22"/>
          <w:szCs w:val="22"/>
        </w:rPr>
        <w:t>Phase Compensation</w:t>
      </w:r>
      <w:r w:rsidR="00C0447A" w:rsidRPr="00C64B14">
        <w:rPr>
          <w:sz w:val="22"/>
          <w:szCs w:val="22"/>
        </w:rPr>
        <w:t xml:space="preserve">, and </w:t>
      </w:r>
      <w:r w:rsidR="00C0447A" w:rsidRPr="008F3E07">
        <w:rPr>
          <w:i/>
          <w:iCs/>
          <w:sz w:val="22"/>
          <w:szCs w:val="22"/>
        </w:rPr>
        <w:t>Numerical Propagation</w:t>
      </w:r>
      <w:r w:rsidR="00C0447A">
        <w:rPr>
          <w:sz w:val="22"/>
          <w:szCs w:val="22"/>
        </w:rPr>
        <w:t xml:space="preserve">. </w:t>
      </w:r>
      <w:r w:rsidR="006F7525">
        <w:rPr>
          <w:sz w:val="22"/>
          <w:szCs w:val="22"/>
        </w:rPr>
        <w:t xml:space="preserve">The </w:t>
      </w:r>
      <w:r w:rsidR="00C0447A" w:rsidRPr="008F3E07">
        <w:rPr>
          <w:i/>
          <w:iCs/>
          <w:sz w:val="22"/>
          <w:szCs w:val="22"/>
        </w:rPr>
        <w:t>Phase-shifting</w:t>
      </w:r>
      <w:r w:rsidR="00C0447A" w:rsidRPr="00C64B14">
        <w:rPr>
          <w:sz w:val="22"/>
          <w:szCs w:val="22"/>
        </w:rPr>
        <w:t xml:space="preserve"> </w:t>
      </w:r>
      <w:r w:rsidR="006F7525">
        <w:rPr>
          <w:sz w:val="22"/>
          <w:szCs w:val="22"/>
        </w:rPr>
        <w:t xml:space="preserve">workflow </w:t>
      </w:r>
      <w:r w:rsidR="00C0447A">
        <w:rPr>
          <w:sz w:val="22"/>
          <w:szCs w:val="22"/>
        </w:rPr>
        <w:t xml:space="preserve">supports six algorithms </w:t>
      </w:r>
      <w:r w:rsidR="00981794">
        <w:rPr>
          <w:sz w:val="22"/>
          <w:szCs w:val="22"/>
        </w:rPr>
        <w:t xml:space="preserve">to reconstruct </w:t>
      </w:r>
      <w:r w:rsidR="00C0447A" w:rsidRPr="00C64B14">
        <w:rPr>
          <w:sz w:val="22"/>
          <w:szCs w:val="22"/>
        </w:rPr>
        <w:t xml:space="preserve">in-line or slightly off-axis </w:t>
      </w:r>
      <w:r w:rsidR="00C0447A">
        <w:rPr>
          <w:sz w:val="22"/>
          <w:szCs w:val="22"/>
        </w:rPr>
        <w:t xml:space="preserve">holograms, including </w:t>
      </w:r>
      <w:r w:rsidR="006F7525">
        <w:rPr>
          <w:sz w:val="22"/>
          <w:szCs w:val="22"/>
        </w:rPr>
        <w:t>the</w:t>
      </w:r>
      <w:r w:rsidR="00981794">
        <w:rPr>
          <w:sz w:val="22"/>
          <w:szCs w:val="22"/>
        </w:rPr>
        <w:t xml:space="preserve"> </w:t>
      </w:r>
      <w:r w:rsidR="00C0447A" w:rsidRPr="00C64B14">
        <w:rPr>
          <w:sz w:val="22"/>
          <w:szCs w:val="22"/>
        </w:rPr>
        <w:t xml:space="preserve">5-Frames </w:t>
      </w:r>
      <w:sdt>
        <w:sdtPr>
          <w:rPr>
            <w:rFonts w:ascii="Aptos" w:hAnsi="Aptos"/>
            <w:color w:val="000000"/>
            <w:sz w:val="22"/>
            <w:szCs w:val="22"/>
          </w:rPr>
          <w:tag w:val="MENDELEY_CITATION_v3_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"/>
          <w:id w:val="764884697"/>
          <w:placeholder>
            <w:docPart w:val="DefaultPlaceholder_-1854013440"/>
          </w:placeholder>
        </w:sdtPr>
        <w:sdtContent>
          <w:r w:rsidR="003D2EA8" w:rsidRPr="003D2EA8">
            <w:rPr>
              <w:rFonts w:ascii="Aptos" w:hAnsi="Aptos"/>
              <w:color w:val="000000"/>
              <w:sz w:val="22"/>
              <w:szCs w:val="22"/>
            </w:rPr>
            <w:t> [24]</w:t>
          </w:r>
        </w:sdtContent>
      </w:sdt>
      <w:r w:rsidR="00C0447A" w:rsidRPr="00C64B14">
        <w:rPr>
          <w:sz w:val="22"/>
          <w:szCs w:val="22"/>
        </w:rPr>
        <w:t>, 4-Frames</w:t>
      </w:r>
      <w:sdt>
        <w:sdtPr>
          <w:rPr>
            <w:rFonts w:ascii="Aptos" w:hAnsi="Aptos"/>
            <w:color w:val="000000"/>
            <w:sz w:val="22"/>
            <w:szCs w:val="22"/>
          </w:rPr>
          <w:tag w:val="MENDELEY_CITATION_v3_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"/>
          <w:id w:val="-1840461276"/>
          <w:placeholder>
            <w:docPart w:val="DefaultPlaceholder_-1854013440"/>
          </w:placeholder>
        </w:sdtPr>
        <w:sdtContent>
          <w:r w:rsidR="003D2EA8" w:rsidRPr="003D2EA8">
            <w:rPr>
              <w:rFonts w:ascii="Aptos" w:hAnsi="Aptos"/>
              <w:color w:val="000000"/>
              <w:sz w:val="22"/>
              <w:szCs w:val="22"/>
            </w:rPr>
            <w:t> [25]</w:t>
          </w:r>
        </w:sdtContent>
      </w:sdt>
      <w:r w:rsidR="00C0447A" w:rsidRPr="00C64B14">
        <w:rPr>
          <w:sz w:val="22"/>
          <w:szCs w:val="22"/>
        </w:rPr>
        <w:t xml:space="preserve">, 3-Frames </w:t>
      </w:r>
      <w:sdt>
        <w:sdtPr>
          <w:rPr>
            <w:rFonts w:ascii="Aptos" w:hAnsi="Aptos"/>
            <w:color w:val="000000"/>
            <w:sz w:val="22"/>
            <w:szCs w:val="22"/>
          </w:rPr>
          <w:tag w:val="MENDELEY_CITATION_v3_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"/>
          <w:id w:val="1175836740"/>
          <w:placeholder>
            <w:docPart w:val="DefaultPlaceholder_-1854013440"/>
          </w:placeholder>
        </w:sdtPr>
        <w:sdtContent>
          <w:r w:rsidR="003D2EA8" w:rsidRPr="003D2EA8">
            <w:rPr>
              <w:rFonts w:ascii="Aptos" w:hAnsi="Aptos"/>
              <w:color w:val="000000"/>
              <w:sz w:val="22"/>
              <w:szCs w:val="22"/>
            </w:rPr>
            <w:t> [24]</w:t>
          </w:r>
        </w:sdtContent>
      </w:sdt>
      <w:r w:rsidR="006F7525">
        <w:rPr>
          <w:sz w:val="22"/>
          <w:szCs w:val="22"/>
        </w:rPr>
        <w:t>,</w:t>
      </w:r>
      <w:r w:rsidR="00981794">
        <w:rPr>
          <w:sz w:val="22"/>
          <w:szCs w:val="22"/>
        </w:rPr>
        <w:t xml:space="preserve"> and</w:t>
      </w:r>
      <w:r w:rsidR="00C0447A" w:rsidRPr="00C64B14">
        <w:rPr>
          <w:sz w:val="22"/>
          <w:szCs w:val="22"/>
        </w:rPr>
        <w:t xml:space="preserve"> Quadrature </w:t>
      </w:r>
      <w:sdt>
        <w:sdtPr>
          <w:rPr>
            <w:rFonts w:ascii="Aptos" w:hAnsi="Aptos"/>
            <w:color w:val="000000"/>
            <w:sz w:val="22"/>
            <w:szCs w:val="22"/>
          </w:rPr>
          <w:tag w:val="MENDELEY_CITATION_v3_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"/>
          <w:id w:val="816834600"/>
          <w:placeholder>
            <w:docPart w:val="DefaultPlaceholder_-1854013440"/>
          </w:placeholder>
        </w:sdtPr>
        <w:sdtContent>
          <w:r w:rsidR="003D2EA8" w:rsidRPr="003D2EA8">
            <w:rPr>
              <w:rFonts w:ascii="Aptos" w:hAnsi="Aptos"/>
              <w:color w:val="000000"/>
              <w:sz w:val="22"/>
              <w:szCs w:val="22"/>
            </w:rPr>
            <w:t> [26]</w:t>
          </w:r>
        </w:sdtContent>
      </w:sdt>
      <w:r w:rsidR="00981794">
        <w:rPr>
          <w:sz w:val="22"/>
          <w:szCs w:val="22"/>
        </w:rPr>
        <w:t xml:space="preserve"> methods</w:t>
      </w:r>
      <w:r w:rsidR="006F7525">
        <w:rPr>
          <w:sz w:val="22"/>
          <w:szCs w:val="22"/>
        </w:rPr>
        <w:t xml:space="preserve">, as well as </w:t>
      </w:r>
      <w:r w:rsidR="00C0447A" w:rsidRPr="00C64B14">
        <w:rPr>
          <w:sz w:val="22"/>
          <w:szCs w:val="22"/>
        </w:rPr>
        <w:t>two blind approaches</w:t>
      </w:r>
      <w:r w:rsidR="00981794">
        <w:rPr>
          <w:sz w:val="22"/>
          <w:szCs w:val="22"/>
        </w:rPr>
        <w:t xml:space="preserve"> </w:t>
      </w:r>
      <w:r w:rsidR="006F7525" w:rsidRPr="006F7525">
        <w:rPr>
          <w:sz w:val="22"/>
          <w:szCs w:val="22"/>
        </w:rPr>
        <w:t>for unknown phase shifts</w:t>
      </w:r>
      <w:r w:rsidR="00981794">
        <w:rPr>
          <w:sz w:val="22"/>
          <w:szCs w:val="22"/>
        </w:rPr>
        <w:t>:</w:t>
      </w:r>
      <w:r w:rsidR="00C0447A" w:rsidRPr="00C64B14">
        <w:rPr>
          <w:sz w:val="22"/>
          <w:szCs w:val="22"/>
        </w:rPr>
        <w:t xml:space="preserve"> Blind 3 Raw Frames</w:t>
      </w:r>
      <w:r w:rsidR="00F84A4F">
        <w:rPr>
          <w:sz w:val="22"/>
          <w:szCs w:val="22"/>
        </w:rPr>
        <w:t xml:space="preserve"> </w:t>
      </w:r>
      <w:sdt>
        <w:sdtPr>
          <w:rPr>
            <w:rFonts w:ascii="Aptos" w:hAnsi="Aptos"/>
            <w:color w:val="000000"/>
            <w:sz w:val="22"/>
            <w:szCs w:val="22"/>
          </w:rPr>
          <w:tag w:val="MENDELEY_CITATION_v3_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"/>
          <w:id w:val="-1020237399"/>
          <w:placeholder>
            <w:docPart w:val="DefaultPlaceholder_-1854013440"/>
          </w:placeholder>
        </w:sdtPr>
        <w:sdtContent>
          <w:r w:rsidR="003D2EA8" w:rsidRPr="003D2EA8">
            <w:rPr>
              <w:rFonts w:ascii="Aptos" w:hAnsi="Aptos"/>
              <w:color w:val="000000"/>
              <w:sz w:val="22"/>
              <w:szCs w:val="22"/>
            </w:rPr>
            <w:t> [27]</w:t>
          </w:r>
        </w:sdtContent>
      </w:sdt>
      <w:r w:rsidR="00C0447A" w:rsidRPr="00C64B14">
        <w:rPr>
          <w:sz w:val="22"/>
          <w:szCs w:val="22"/>
        </w:rPr>
        <w:t xml:space="preserve"> and Blind 2 Raw Frames </w:t>
      </w:r>
      <w:sdt>
        <w:sdtPr>
          <w:rPr>
            <w:rFonts w:ascii="Aptos" w:hAnsi="Aptos"/>
            <w:color w:val="000000"/>
            <w:sz w:val="22"/>
            <w:szCs w:val="22"/>
          </w:rPr>
          <w:tag w:val="MENDELEY_CITATION_v3_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"/>
          <w:id w:val="737130074"/>
          <w:placeholder>
            <w:docPart w:val="DefaultPlaceholder_-1854013440"/>
          </w:placeholder>
        </w:sdtPr>
        <w:sdtContent>
          <w:r w:rsidR="003D2EA8" w:rsidRPr="003D2EA8">
            <w:rPr>
              <w:rFonts w:ascii="Aptos" w:hAnsi="Aptos"/>
              <w:color w:val="000000"/>
              <w:sz w:val="22"/>
              <w:szCs w:val="22"/>
            </w:rPr>
            <w:t> [28]</w:t>
          </w:r>
        </w:sdtContent>
      </w:sdt>
      <w:r w:rsidR="00C0447A" w:rsidRPr="00C64B14">
        <w:rPr>
          <w:sz w:val="22"/>
          <w:szCs w:val="22"/>
        </w:rPr>
        <w:t xml:space="preserve">. </w:t>
      </w:r>
      <w:r w:rsidR="006F7525">
        <w:rPr>
          <w:sz w:val="22"/>
          <w:szCs w:val="22"/>
        </w:rPr>
        <w:t xml:space="preserve">The </w:t>
      </w:r>
      <w:r w:rsidR="00C0447A" w:rsidRPr="008F3E07">
        <w:rPr>
          <w:i/>
          <w:iCs/>
          <w:sz w:val="22"/>
          <w:szCs w:val="22"/>
        </w:rPr>
        <w:t>Phase Compensation</w:t>
      </w:r>
      <w:r w:rsidR="00C0447A" w:rsidRPr="00EA614D">
        <w:rPr>
          <w:sz w:val="22"/>
          <w:szCs w:val="22"/>
        </w:rPr>
        <w:t xml:space="preserve"> </w:t>
      </w:r>
      <w:r w:rsidR="006F7525">
        <w:rPr>
          <w:sz w:val="22"/>
          <w:szCs w:val="22"/>
        </w:rPr>
        <w:t xml:space="preserve">workflow </w:t>
      </w:r>
      <w:r w:rsidR="00C0447A" w:rsidRPr="00EA614D">
        <w:rPr>
          <w:sz w:val="22"/>
          <w:szCs w:val="22"/>
        </w:rPr>
        <w:t xml:space="preserve">provides four </w:t>
      </w:r>
      <w:r w:rsidR="00981794">
        <w:rPr>
          <w:sz w:val="22"/>
          <w:szCs w:val="22"/>
        </w:rPr>
        <w:t xml:space="preserve">methods </w:t>
      </w:r>
      <w:r w:rsidR="00C0447A" w:rsidRPr="00EA614D">
        <w:rPr>
          <w:sz w:val="22"/>
          <w:szCs w:val="22"/>
        </w:rPr>
        <w:t>for off-axis holograms</w:t>
      </w:r>
      <w:r w:rsidR="00981794">
        <w:rPr>
          <w:sz w:val="22"/>
          <w:szCs w:val="22"/>
        </w:rPr>
        <w:t xml:space="preserve">: </w:t>
      </w:r>
      <w:r w:rsidR="00C0447A" w:rsidRPr="00EA614D">
        <w:rPr>
          <w:sz w:val="22"/>
          <w:szCs w:val="22"/>
        </w:rPr>
        <w:t>Semi-Heuristic</w:t>
      </w:r>
      <w:r w:rsidR="00C0447A">
        <w:rPr>
          <w:sz w:val="22"/>
          <w:szCs w:val="22"/>
        </w:rPr>
        <w:t xml:space="preserve"> </w:t>
      </w:r>
      <w:r w:rsidR="00981794">
        <w:rPr>
          <w:sz w:val="22"/>
          <w:szCs w:val="22"/>
        </w:rPr>
        <w:t xml:space="preserve">Phase Compensation (SHPC) </w:t>
      </w:r>
      <w:sdt>
        <w:sdtPr>
          <w:rPr>
            <w:rFonts w:ascii="Aptos" w:hAnsi="Aptos"/>
            <w:color w:val="000000"/>
            <w:sz w:val="22"/>
            <w:szCs w:val="22"/>
          </w:rPr>
          <w:tag w:val="MENDELEY_CITATION_v3_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"/>
          <w:id w:val="209395152"/>
          <w:placeholder>
            <w:docPart w:val="DefaultPlaceholder_-1854013440"/>
          </w:placeholder>
        </w:sdtPr>
        <w:sdtContent>
          <w:r w:rsidR="003D2EA8" w:rsidRPr="003D2EA8">
            <w:rPr>
              <w:rFonts w:ascii="Aptos" w:hAnsi="Aptos"/>
              <w:color w:val="000000"/>
              <w:sz w:val="22"/>
              <w:szCs w:val="22"/>
            </w:rPr>
            <w:t> [20]</w:t>
          </w:r>
        </w:sdtContent>
      </w:sdt>
      <w:r w:rsidR="00C0447A" w:rsidRPr="00EA614D">
        <w:rPr>
          <w:sz w:val="22"/>
          <w:szCs w:val="22"/>
        </w:rPr>
        <w:t>, Tu-DHM</w:t>
      </w:r>
      <w:r w:rsidR="00F84A4F">
        <w:rPr>
          <w:sz w:val="22"/>
          <w:szCs w:val="22"/>
        </w:rPr>
        <w:t xml:space="preserve"> </w:t>
      </w:r>
      <w:sdt>
        <w:sdtPr>
          <w:rPr>
            <w:rFonts w:ascii="Aptos" w:hAnsi="Aptos"/>
            <w:color w:val="000000"/>
            <w:sz w:val="22"/>
            <w:szCs w:val="22"/>
          </w:rPr>
          <w:tag w:val="MENDELEY_CITATION_v3_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"/>
          <w:id w:val="-250127399"/>
          <w:placeholder>
            <w:docPart w:val="DefaultPlaceholder_-1854013440"/>
          </w:placeholder>
        </w:sdtPr>
        <w:sdtContent>
          <w:r w:rsidR="003D2EA8" w:rsidRPr="003D2EA8">
            <w:rPr>
              <w:rFonts w:ascii="Aptos" w:hAnsi="Aptos"/>
              <w:color w:val="000000"/>
              <w:sz w:val="22"/>
              <w:szCs w:val="22"/>
            </w:rPr>
            <w:t> [29]</w:t>
          </w:r>
        </w:sdtContent>
      </w:sdt>
      <w:r w:rsidR="00C0447A" w:rsidRPr="00EA614D">
        <w:rPr>
          <w:sz w:val="22"/>
          <w:szCs w:val="22"/>
        </w:rPr>
        <w:t xml:space="preserve">, </w:t>
      </w:r>
      <w:proofErr w:type="gramStart"/>
      <w:r w:rsidR="00C0447A" w:rsidRPr="00EA614D">
        <w:rPr>
          <w:sz w:val="22"/>
          <w:szCs w:val="22"/>
        </w:rPr>
        <w:t>Non-Telecentric</w:t>
      </w:r>
      <w:proofErr w:type="gramEnd"/>
      <w:r w:rsidR="00981794">
        <w:rPr>
          <w:sz w:val="22"/>
          <w:szCs w:val="22"/>
        </w:rPr>
        <w:t xml:space="preserve"> reconstruction </w:t>
      </w:r>
      <w:sdt>
        <w:sdtPr>
          <w:rPr>
            <w:rFonts w:ascii="Aptos" w:hAnsi="Aptos"/>
            <w:color w:val="000000"/>
            <w:sz w:val="22"/>
            <w:szCs w:val="22"/>
          </w:rPr>
          <w:tag w:val="MENDELEY_CITATION_v3_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"/>
          <w:id w:val="-222220000"/>
          <w:placeholder>
            <w:docPart w:val="DefaultPlaceholder_-1854013440"/>
          </w:placeholder>
        </w:sdtPr>
        <w:sdtContent>
          <w:r w:rsidR="003D2EA8" w:rsidRPr="003D2EA8">
            <w:rPr>
              <w:rFonts w:ascii="Aptos" w:hAnsi="Aptos"/>
              <w:color w:val="000000"/>
              <w:sz w:val="22"/>
              <w:szCs w:val="22"/>
            </w:rPr>
            <w:t> [30]</w:t>
          </w:r>
        </w:sdtContent>
      </w:sdt>
      <w:r w:rsidR="00005413">
        <w:rPr>
          <w:sz w:val="22"/>
          <w:szCs w:val="22"/>
        </w:rPr>
        <w:t xml:space="preserve">, </w:t>
      </w:r>
      <w:r w:rsidR="00C0447A" w:rsidRPr="00EA614D">
        <w:rPr>
          <w:sz w:val="22"/>
          <w:szCs w:val="22"/>
        </w:rPr>
        <w:t>and Vortex</w:t>
      </w:r>
      <w:r w:rsidR="00981794">
        <w:rPr>
          <w:sz w:val="22"/>
          <w:szCs w:val="22"/>
        </w:rPr>
        <w:t>-</w:t>
      </w:r>
      <w:r w:rsidR="00C0447A" w:rsidRPr="00EA614D">
        <w:rPr>
          <w:sz w:val="22"/>
          <w:szCs w:val="22"/>
        </w:rPr>
        <w:t xml:space="preserve">Legendre </w:t>
      </w:r>
      <w:r w:rsidR="00981794">
        <w:rPr>
          <w:sz w:val="22"/>
          <w:szCs w:val="22"/>
        </w:rPr>
        <w:t xml:space="preserve">fitting </w:t>
      </w:r>
      <w:sdt>
        <w:sdtPr>
          <w:rPr>
            <w:rFonts w:ascii="Aptos" w:hAnsi="Aptos"/>
            <w:color w:val="000000"/>
            <w:sz w:val="22"/>
            <w:szCs w:val="22"/>
          </w:rPr>
          <w:tag w:val="MENDELEY_CITATION_v3_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"/>
          <w:id w:val="-1731373933"/>
          <w:placeholder>
            <w:docPart w:val="DefaultPlaceholder_-1854013440"/>
          </w:placeholder>
        </w:sdtPr>
        <w:sdtContent>
          <w:r w:rsidR="003D2EA8" w:rsidRPr="003D2EA8">
            <w:rPr>
              <w:rFonts w:ascii="Aptos" w:hAnsi="Aptos"/>
              <w:color w:val="000000"/>
              <w:sz w:val="22"/>
              <w:szCs w:val="22"/>
            </w:rPr>
            <w:t> [31]</w:t>
          </w:r>
        </w:sdtContent>
      </w:sdt>
      <w:r w:rsidR="00C0447A" w:rsidRPr="00EA614D">
        <w:rPr>
          <w:sz w:val="22"/>
          <w:szCs w:val="22"/>
        </w:rPr>
        <w:t xml:space="preserve">. </w:t>
      </w:r>
      <w:r w:rsidR="00981794">
        <w:rPr>
          <w:sz w:val="22"/>
          <w:szCs w:val="22"/>
        </w:rPr>
        <w:t xml:space="preserve">Finally, </w:t>
      </w:r>
      <w:r w:rsidR="00C0207E">
        <w:rPr>
          <w:sz w:val="22"/>
          <w:szCs w:val="22"/>
        </w:rPr>
        <w:t xml:space="preserve">the </w:t>
      </w:r>
      <w:r w:rsidR="00C0447A" w:rsidRPr="008F3E07">
        <w:rPr>
          <w:i/>
          <w:iCs/>
          <w:sz w:val="22"/>
          <w:szCs w:val="22"/>
        </w:rPr>
        <w:t>Numerical Propagation</w:t>
      </w:r>
      <w:r w:rsidR="00C0447A" w:rsidRPr="00EA614D">
        <w:rPr>
          <w:sz w:val="22"/>
          <w:szCs w:val="22"/>
        </w:rPr>
        <w:t xml:space="preserve"> </w:t>
      </w:r>
      <w:r w:rsidR="00C0207E">
        <w:rPr>
          <w:sz w:val="22"/>
          <w:szCs w:val="22"/>
        </w:rPr>
        <w:t xml:space="preserve">workflow </w:t>
      </w:r>
      <w:r w:rsidR="00C0447A" w:rsidRPr="00EA614D">
        <w:rPr>
          <w:sz w:val="22"/>
          <w:szCs w:val="22"/>
        </w:rPr>
        <w:t xml:space="preserve">enables </w:t>
      </w:r>
      <w:r w:rsidR="006A48C5">
        <w:rPr>
          <w:sz w:val="22"/>
          <w:szCs w:val="22"/>
        </w:rPr>
        <w:t xml:space="preserve">reconstruction at </w:t>
      </w:r>
      <w:r w:rsidR="00C0207E">
        <w:rPr>
          <w:sz w:val="22"/>
          <w:szCs w:val="22"/>
        </w:rPr>
        <w:lastRenderedPageBreak/>
        <w:t xml:space="preserve">arbitrary </w:t>
      </w:r>
      <w:r w:rsidR="006A48C5">
        <w:rPr>
          <w:sz w:val="22"/>
          <w:szCs w:val="22"/>
        </w:rPr>
        <w:t xml:space="preserve">propagation distances </w:t>
      </w:r>
      <w:r w:rsidR="00C0207E">
        <w:rPr>
          <w:sz w:val="22"/>
          <w:szCs w:val="22"/>
        </w:rPr>
        <w:t xml:space="preserve">for </w:t>
      </w:r>
      <w:r w:rsidR="00981794">
        <w:rPr>
          <w:sz w:val="22"/>
          <w:szCs w:val="22"/>
        </w:rPr>
        <w:t>experimental</w:t>
      </w:r>
      <w:r w:rsidR="00981794" w:rsidRPr="00EA614D">
        <w:rPr>
          <w:sz w:val="22"/>
          <w:szCs w:val="22"/>
        </w:rPr>
        <w:t xml:space="preserve"> </w:t>
      </w:r>
      <w:r w:rsidR="00C0447A" w:rsidRPr="00EA614D">
        <w:rPr>
          <w:sz w:val="22"/>
          <w:szCs w:val="22"/>
        </w:rPr>
        <w:t xml:space="preserve">or simulated </w:t>
      </w:r>
      <w:r w:rsidR="006A48C5">
        <w:rPr>
          <w:sz w:val="22"/>
          <w:szCs w:val="22"/>
        </w:rPr>
        <w:t xml:space="preserve">wavefields </w:t>
      </w:r>
      <w:r w:rsidR="00C0447A">
        <w:rPr>
          <w:sz w:val="22"/>
          <w:szCs w:val="22"/>
        </w:rPr>
        <w:t xml:space="preserve">using </w:t>
      </w:r>
      <w:r w:rsidR="00C0207E">
        <w:rPr>
          <w:sz w:val="22"/>
          <w:szCs w:val="22"/>
        </w:rPr>
        <w:t xml:space="preserve">either </w:t>
      </w:r>
      <w:r w:rsidR="00C0447A">
        <w:rPr>
          <w:sz w:val="22"/>
          <w:szCs w:val="22"/>
        </w:rPr>
        <w:t xml:space="preserve">the Angular spectrum </w:t>
      </w:r>
      <w:r w:rsidR="00981794">
        <w:rPr>
          <w:sz w:val="22"/>
          <w:szCs w:val="22"/>
        </w:rPr>
        <w:t xml:space="preserve">method or </w:t>
      </w:r>
      <w:r w:rsidR="00C0447A">
        <w:rPr>
          <w:sz w:val="22"/>
          <w:szCs w:val="22"/>
        </w:rPr>
        <w:t xml:space="preserve">the </w:t>
      </w:r>
      <w:r w:rsidR="006A48C5">
        <w:rPr>
          <w:sz w:val="22"/>
          <w:szCs w:val="22"/>
        </w:rPr>
        <w:t xml:space="preserve">paraxial </w:t>
      </w:r>
      <w:r w:rsidR="00C0447A">
        <w:rPr>
          <w:sz w:val="22"/>
          <w:szCs w:val="22"/>
        </w:rPr>
        <w:t>Fresnel Transform</w:t>
      </w:r>
      <w:r w:rsidR="00306102">
        <w:rPr>
          <w:sz w:val="22"/>
          <w:szCs w:val="22"/>
        </w:rPr>
        <w:t xml:space="preserve"> </w:t>
      </w:r>
      <w:sdt>
        <w:sdtPr>
          <w:rPr>
            <w:rFonts w:ascii="Aptos" w:hAnsi="Aptos"/>
            <w:color w:val="000000"/>
            <w:sz w:val="22"/>
            <w:szCs w:val="22"/>
          </w:rPr>
          <w:tag w:val="MENDELEY_CITATION_v3_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"/>
          <w:id w:val="-677118662"/>
          <w:placeholder>
            <w:docPart w:val="DefaultPlaceholder_-1854013440"/>
          </w:placeholder>
        </w:sdtPr>
        <w:sdtContent>
          <w:r w:rsidR="003D2EA8" w:rsidRPr="003D2EA8">
            <w:rPr>
              <w:rFonts w:ascii="Aptos" w:hAnsi="Aptos"/>
              <w:color w:val="000000"/>
              <w:sz w:val="22"/>
              <w:szCs w:val="22"/>
            </w:rPr>
            <w:t> [22]</w:t>
          </w:r>
        </w:sdtContent>
      </w:sdt>
      <w:r w:rsidR="00C0447A" w:rsidRPr="00EA614D">
        <w:rPr>
          <w:sz w:val="22"/>
          <w:szCs w:val="22"/>
        </w:rPr>
        <w:t>.</w:t>
      </w:r>
    </w:p>
    <w:p w14:paraId="5B723AA4" w14:textId="77777777" w:rsidR="00C0447A" w:rsidRDefault="00C0447A" w:rsidP="00C0447A">
      <w:pPr>
        <w:spacing w:after="0" w:line="240" w:lineRule="auto"/>
        <w:jc w:val="both"/>
        <w:rPr>
          <w:sz w:val="22"/>
          <w:szCs w:val="22"/>
        </w:rPr>
      </w:pPr>
    </w:p>
    <w:p w14:paraId="7C8498EC" w14:textId="4EBBC278" w:rsidR="005E29A9" w:rsidRDefault="005E29A9" w:rsidP="005E29A9">
      <w:pPr>
        <w:spacing w:after="0" w:line="240" w:lineRule="auto"/>
        <w:jc w:val="both"/>
        <w:rPr>
          <w:sz w:val="22"/>
          <w:szCs w:val="22"/>
        </w:rPr>
      </w:pPr>
      <w:r w:rsidRPr="00B061D3">
        <w:rPr>
          <w:sz w:val="22"/>
          <w:szCs w:val="22"/>
        </w:rPr>
        <w:t xml:space="preserve">Selecting this package opens the corresponding interface shown in </w:t>
      </w:r>
      <w:r w:rsidR="008F3E07">
        <w:rPr>
          <w:sz w:val="22"/>
          <w:szCs w:val="22"/>
        </w:rPr>
        <w:fldChar w:fldCharType="begin"/>
      </w:r>
      <w:r w:rsidR="008F3E07">
        <w:rPr>
          <w:sz w:val="22"/>
          <w:szCs w:val="22"/>
        </w:rPr>
        <w:instrText xml:space="preserve"> REF _Ref216780209 \h </w:instrText>
      </w:r>
      <w:r w:rsidR="008F3E07">
        <w:rPr>
          <w:sz w:val="22"/>
          <w:szCs w:val="22"/>
        </w:rPr>
      </w:r>
      <w:r w:rsidR="008F3E07">
        <w:rPr>
          <w:sz w:val="22"/>
          <w:szCs w:val="22"/>
        </w:rPr>
        <w:fldChar w:fldCharType="separate"/>
      </w:r>
      <w:r w:rsidR="008F3E07" w:rsidRPr="008F3E07">
        <w:rPr>
          <w:b/>
          <w:bCs/>
        </w:rPr>
        <w:t xml:space="preserve">Fig.  </w:t>
      </w:r>
      <w:r w:rsidR="008F3E07" w:rsidRPr="008F3E07">
        <w:rPr>
          <w:b/>
          <w:bCs/>
          <w:noProof/>
        </w:rPr>
        <w:t>3</w:t>
      </w:r>
      <w:r w:rsidR="008F3E07">
        <w:rPr>
          <w:sz w:val="22"/>
          <w:szCs w:val="22"/>
        </w:rPr>
        <w:fldChar w:fldCharType="end"/>
      </w:r>
      <w:r w:rsidRPr="00B061D3">
        <w:rPr>
          <w:sz w:val="22"/>
          <w:szCs w:val="22"/>
        </w:rPr>
        <w:t>, which</w:t>
      </w:r>
      <w:r w:rsidRPr="006932EC">
        <w:rPr>
          <w:sz w:val="22"/>
          <w:szCs w:val="22"/>
        </w:rPr>
        <w:t xml:space="preserve"> is designed to guide the user through </w:t>
      </w:r>
      <w:r>
        <w:rPr>
          <w:sz w:val="22"/>
          <w:szCs w:val="22"/>
        </w:rPr>
        <w:t xml:space="preserve">the </w:t>
      </w:r>
      <w:r w:rsidRPr="006932EC">
        <w:rPr>
          <w:sz w:val="22"/>
          <w:szCs w:val="22"/>
        </w:rPr>
        <w:t xml:space="preserve">hologram reconstruction workflows </w:t>
      </w:r>
      <w:r>
        <w:rPr>
          <w:sz w:val="22"/>
          <w:szCs w:val="22"/>
        </w:rPr>
        <w:t xml:space="preserve">described previously. </w:t>
      </w:r>
      <w:r w:rsidRPr="00785204">
        <w:rPr>
          <w:sz w:val="22"/>
          <w:szCs w:val="22"/>
        </w:rPr>
        <w:t xml:space="preserve">The interface </w:t>
      </w:r>
      <w:r w:rsidR="00005413">
        <w:rPr>
          <w:sz w:val="22"/>
          <w:szCs w:val="22"/>
        </w:rPr>
        <w:t>comprises</w:t>
      </w:r>
      <w:r w:rsidRPr="00785204">
        <w:rPr>
          <w:sz w:val="22"/>
          <w:szCs w:val="22"/>
        </w:rPr>
        <w:t xml:space="preserve"> three main components. At the top of the interface, the </w:t>
      </w:r>
      <w:r w:rsidRPr="00785204">
        <w:rPr>
          <w:b/>
          <w:bCs/>
          <w:sz w:val="22"/>
          <w:szCs w:val="22"/>
        </w:rPr>
        <w:t>main control panel (1)</w:t>
      </w:r>
      <w:r w:rsidRPr="00785204">
        <w:rPr>
          <w:sz w:val="22"/>
          <w:szCs w:val="22"/>
        </w:rPr>
        <w:t xml:space="preserve"> provides access to core software functionalities. This includes buttons for loading and saving data, accessing additional tool panels (</w:t>
      </w:r>
      <w:r w:rsidRPr="00785204">
        <w:rPr>
          <w:i/>
          <w:iCs/>
          <w:sz w:val="22"/>
          <w:szCs w:val="22"/>
        </w:rPr>
        <w:t>Tools</w:t>
      </w:r>
      <w:r w:rsidRPr="00785204">
        <w:rPr>
          <w:sz w:val="22"/>
          <w:szCs w:val="22"/>
        </w:rPr>
        <w:t>), navigating to the main menu or home screen, and switching between interface themes.</w:t>
      </w:r>
      <w:r>
        <w:rPr>
          <w:sz w:val="22"/>
          <w:szCs w:val="22"/>
        </w:rPr>
        <w:t xml:space="preserve"> </w:t>
      </w:r>
      <w:r w:rsidRPr="00785204">
        <w:rPr>
          <w:sz w:val="22"/>
          <w:szCs w:val="22"/>
        </w:rPr>
        <w:t xml:space="preserve">The </w:t>
      </w:r>
      <w:r w:rsidRPr="00785204">
        <w:rPr>
          <w:b/>
          <w:bCs/>
          <w:sz w:val="22"/>
          <w:szCs w:val="22"/>
        </w:rPr>
        <w:t>left panel (2)</w:t>
      </w:r>
      <w:r w:rsidRPr="00785204">
        <w:rPr>
          <w:sz w:val="22"/>
          <w:szCs w:val="22"/>
        </w:rPr>
        <w:t xml:space="preserve"> provides access to the available DHM processing methods: </w:t>
      </w:r>
      <w:r w:rsidRPr="00785204">
        <w:rPr>
          <w:i/>
          <w:iCs/>
          <w:sz w:val="22"/>
          <w:szCs w:val="22"/>
        </w:rPr>
        <w:t>Phase Shifting</w:t>
      </w:r>
      <w:r w:rsidRPr="00785204">
        <w:rPr>
          <w:sz w:val="22"/>
          <w:szCs w:val="22"/>
        </w:rPr>
        <w:t xml:space="preserve">, </w:t>
      </w:r>
      <w:r w:rsidRPr="00785204">
        <w:rPr>
          <w:i/>
          <w:iCs/>
          <w:sz w:val="22"/>
          <w:szCs w:val="22"/>
        </w:rPr>
        <w:t>Phase Compensation</w:t>
      </w:r>
      <w:r w:rsidRPr="00785204">
        <w:rPr>
          <w:sz w:val="22"/>
          <w:szCs w:val="22"/>
        </w:rPr>
        <w:t xml:space="preserve">, and </w:t>
      </w:r>
      <w:r w:rsidRPr="00785204">
        <w:rPr>
          <w:i/>
          <w:iCs/>
          <w:sz w:val="22"/>
          <w:szCs w:val="22"/>
        </w:rPr>
        <w:t>Numerical Propagation</w:t>
      </w:r>
      <w:r w:rsidRPr="00785204">
        <w:rPr>
          <w:sz w:val="22"/>
          <w:szCs w:val="22"/>
        </w:rPr>
        <w:t xml:space="preserve">. Depending on the selection, the control panel dynamically adapts to display relevant parameters and tools for the chosen method. The </w:t>
      </w:r>
      <w:r>
        <w:rPr>
          <w:b/>
          <w:bCs/>
          <w:sz w:val="22"/>
          <w:szCs w:val="22"/>
        </w:rPr>
        <w:t>visualization panel</w:t>
      </w:r>
      <w:r w:rsidRPr="00785204">
        <w:rPr>
          <w:b/>
          <w:bCs/>
          <w:sz w:val="22"/>
          <w:szCs w:val="22"/>
        </w:rPr>
        <w:t xml:space="preserve"> (3)</w:t>
      </w:r>
      <w:r w:rsidRPr="00785204">
        <w:rPr>
          <w:sz w:val="22"/>
          <w:szCs w:val="22"/>
        </w:rPr>
        <w:t xml:space="preserve"> </w:t>
      </w:r>
      <w:r>
        <w:rPr>
          <w:sz w:val="22"/>
          <w:szCs w:val="22"/>
        </w:rPr>
        <w:t>serves</w:t>
      </w:r>
      <w:r w:rsidRPr="00785204">
        <w:rPr>
          <w:sz w:val="22"/>
          <w:szCs w:val="22"/>
        </w:rPr>
        <w:t xml:space="preserve"> as the main visualization area, where users can display the original hologram, its Fourier transform, and the corresponding amplitude or phase reconstruction.  </w:t>
      </w:r>
    </w:p>
    <w:p w14:paraId="05EB963E" w14:textId="77777777" w:rsidR="005E29A9" w:rsidRDefault="005E29A9" w:rsidP="005E29A9">
      <w:pPr>
        <w:spacing w:after="0" w:line="240" w:lineRule="auto"/>
        <w:jc w:val="both"/>
        <w:rPr>
          <w:sz w:val="22"/>
          <w:szCs w:val="22"/>
        </w:rPr>
      </w:pPr>
    </w:p>
    <w:p w14:paraId="53E87A5F" w14:textId="77777777" w:rsidR="008F3E07" w:rsidRDefault="005E29A9" w:rsidP="008F3E07">
      <w:pPr>
        <w:keepNext/>
        <w:spacing w:after="0" w:line="240" w:lineRule="auto"/>
        <w:jc w:val="center"/>
      </w:pPr>
      <w:r w:rsidRPr="004E7A98">
        <w:rPr>
          <w:b/>
          <w:bCs/>
          <w:noProof/>
        </w:rPr>
        <w:drawing>
          <wp:inline distT="0" distB="0" distL="0" distR="0" wp14:anchorId="513253FD" wp14:editId="73F40FC5">
            <wp:extent cx="5605145" cy="2827655"/>
            <wp:effectExtent l="0" t="0" r="0" b="0"/>
            <wp:docPr id="1357279912"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79912" name="Picture 3" descr="A screenshot of a computer&#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05145" cy="2827655"/>
                    </a:xfrm>
                    <a:prstGeom prst="rect">
                      <a:avLst/>
                    </a:prstGeom>
                    <a:noFill/>
                    <a:ln>
                      <a:noFill/>
                    </a:ln>
                  </pic:spPr>
                </pic:pic>
              </a:graphicData>
            </a:graphic>
          </wp:inline>
        </w:drawing>
      </w:r>
    </w:p>
    <w:p w14:paraId="585F665D" w14:textId="7DFD48EA" w:rsidR="008F3E07" w:rsidRPr="00615CB5" w:rsidRDefault="008F3E07" w:rsidP="008F3E07">
      <w:pPr>
        <w:pStyle w:val="Descripcin"/>
        <w:jc w:val="both"/>
        <w:rPr>
          <w:b/>
          <w:bCs/>
          <w:i w:val="0"/>
          <w:iCs w:val="0"/>
          <w:color w:val="auto"/>
        </w:rPr>
      </w:pPr>
      <w:bookmarkStart w:id="3" w:name="_Ref216780209"/>
      <w:r w:rsidRPr="008F3E07">
        <w:rPr>
          <w:b/>
          <w:bCs/>
          <w:i w:val="0"/>
          <w:iCs w:val="0"/>
          <w:color w:val="auto"/>
        </w:rPr>
        <w:t xml:space="preserve">Fig.  </w:t>
      </w:r>
      <w:r w:rsidRPr="008F3E07">
        <w:rPr>
          <w:b/>
          <w:bCs/>
          <w:i w:val="0"/>
          <w:iCs w:val="0"/>
          <w:color w:val="auto"/>
        </w:rPr>
        <w:fldChar w:fldCharType="begin"/>
      </w:r>
      <w:r w:rsidRPr="008F3E07">
        <w:rPr>
          <w:b/>
          <w:bCs/>
          <w:i w:val="0"/>
          <w:iCs w:val="0"/>
          <w:color w:val="auto"/>
        </w:rPr>
        <w:instrText xml:space="preserve"> SEQ Fig._ \* ARABIC </w:instrText>
      </w:r>
      <w:r w:rsidRPr="008F3E07">
        <w:rPr>
          <w:b/>
          <w:bCs/>
          <w:i w:val="0"/>
          <w:iCs w:val="0"/>
          <w:color w:val="auto"/>
        </w:rPr>
        <w:fldChar w:fldCharType="separate"/>
      </w:r>
      <w:r w:rsidR="00312FD3">
        <w:rPr>
          <w:b/>
          <w:bCs/>
          <w:i w:val="0"/>
          <w:iCs w:val="0"/>
          <w:noProof/>
          <w:color w:val="auto"/>
        </w:rPr>
        <w:t>3</w:t>
      </w:r>
      <w:r w:rsidRPr="008F3E07">
        <w:rPr>
          <w:b/>
          <w:bCs/>
          <w:i w:val="0"/>
          <w:iCs w:val="0"/>
          <w:color w:val="auto"/>
        </w:rPr>
        <w:fldChar w:fldCharType="end"/>
      </w:r>
      <w:bookmarkEnd w:id="3"/>
      <w:r w:rsidRPr="008F3E07">
        <w:rPr>
          <w:color w:val="auto"/>
        </w:rPr>
        <w:t xml:space="preserve">. </w:t>
      </w:r>
      <w:r w:rsidRPr="00E35DCB">
        <w:rPr>
          <w:b/>
          <w:bCs/>
          <w:color w:val="auto"/>
          <w:lang w:val="de-DE"/>
        </w:rPr>
        <w:t>Offline</w:t>
      </w:r>
      <w:r w:rsidRPr="00E35DCB">
        <w:rPr>
          <w:b/>
          <w:bCs/>
          <w:i w:val="0"/>
          <w:iCs w:val="0"/>
          <w:color w:val="auto"/>
          <w:lang w:val="de-DE"/>
        </w:rPr>
        <w:t xml:space="preserve"> DHM package </w:t>
      </w:r>
      <w:r>
        <w:rPr>
          <w:b/>
          <w:bCs/>
          <w:i w:val="0"/>
          <w:iCs w:val="0"/>
          <w:color w:val="auto"/>
          <w:lang w:val="de-DE"/>
        </w:rPr>
        <w:t xml:space="preserve">interface </w:t>
      </w:r>
      <w:r w:rsidRPr="00E35DCB">
        <w:rPr>
          <w:b/>
          <w:bCs/>
          <w:i w:val="0"/>
          <w:iCs w:val="0"/>
          <w:color w:val="auto"/>
          <w:lang w:val="de-DE"/>
        </w:rPr>
        <w:t xml:space="preserve">in </w:t>
      </w:r>
      <w:r w:rsidRPr="00E35DCB">
        <w:rPr>
          <w:b/>
          <w:bCs/>
          <w:color w:val="auto"/>
          <w:lang w:val="de-DE"/>
        </w:rPr>
        <w:t>HoloBio</w:t>
      </w:r>
      <w:r w:rsidRPr="00E35DCB">
        <w:rPr>
          <w:b/>
          <w:bCs/>
          <w:i w:val="0"/>
          <w:iCs w:val="0"/>
          <w:color w:val="auto"/>
          <w:lang w:val="de-DE"/>
        </w:rPr>
        <w:t xml:space="preserve">. </w:t>
      </w:r>
      <w:r w:rsidRPr="004E7A98">
        <w:rPr>
          <w:i w:val="0"/>
          <w:iCs w:val="0"/>
          <w:color w:val="auto"/>
        </w:rPr>
        <w:t>The interface is organized into three components: (1) the control panel with core functionalities, (2) the method selection panel, and (3) the visualization panel for hologram and reconstruction display.</w:t>
      </w:r>
    </w:p>
    <w:p w14:paraId="0B88FF72" w14:textId="2FCD8FA4" w:rsidR="0081117E" w:rsidRDefault="0053446B" w:rsidP="005976C1">
      <w:pPr>
        <w:spacing w:after="0" w:line="240" w:lineRule="auto"/>
        <w:jc w:val="both"/>
        <w:rPr>
          <w:sz w:val="22"/>
          <w:szCs w:val="22"/>
        </w:rPr>
      </w:pPr>
      <w:r w:rsidRPr="00B41720">
        <w:rPr>
          <w:b/>
          <w:bCs/>
          <w:i/>
          <w:iCs/>
          <w:sz w:val="22"/>
          <w:szCs w:val="22"/>
        </w:rPr>
        <w:t>Offline</w:t>
      </w:r>
      <w:r w:rsidRPr="00C64B14">
        <w:rPr>
          <w:b/>
          <w:bCs/>
          <w:sz w:val="22"/>
          <w:szCs w:val="22"/>
        </w:rPr>
        <w:t xml:space="preserve"> </w:t>
      </w:r>
      <w:r w:rsidR="00C0447A" w:rsidRPr="00C64B14">
        <w:rPr>
          <w:b/>
          <w:bCs/>
          <w:sz w:val="22"/>
          <w:szCs w:val="22"/>
        </w:rPr>
        <w:t xml:space="preserve">DLHM </w:t>
      </w:r>
      <w:r w:rsidR="00C0447A">
        <w:rPr>
          <w:b/>
          <w:bCs/>
          <w:sz w:val="22"/>
          <w:szCs w:val="22"/>
        </w:rPr>
        <w:t>package</w:t>
      </w:r>
      <w:r w:rsidR="00C0447A" w:rsidRPr="00C64B14">
        <w:rPr>
          <w:sz w:val="22"/>
          <w:szCs w:val="22"/>
        </w:rPr>
        <w:t xml:space="preserve">: </w:t>
      </w:r>
      <w:r w:rsidR="00C0447A" w:rsidRPr="0033591F">
        <w:rPr>
          <w:sz w:val="22"/>
          <w:szCs w:val="22"/>
        </w:rPr>
        <w:t>Th</w:t>
      </w:r>
      <w:r w:rsidR="003078CB">
        <w:rPr>
          <w:sz w:val="22"/>
          <w:szCs w:val="22"/>
        </w:rPr>
        <w:t xml:space="preserve">is package </w:t>
      </w:r>
      <w:r w:rsidR="00C0447A" w:rsidRPr="0033591F">
        <w:rPr>
          <w:sz w:val="22"/>
          <w:szCs w:val="22"/>
        </w:rPr>
        <w:t xml:space="preserve">provides </w:t>
      </w:r>
      <w:r w:rsidR="005E72FA">
        <w:rPr>
          <w:sz w:val="22"/>
          <w:szCs w:val="22"/>
        </w:rPr>
        <w:t xml:space="preserve">the same </w:t>
      </w:r>
      <w:r w:rsidR="00C0447A" w:rsidRPr="0033591F">
        <w:rPr>
          <w:sz w:val="22"/>
          <w:szCs w:val="22"/>
        </w:rPr>
        <w:t>three reconstruction algorithms</w:t>
      </w:r>
      <w:r w:rsidR="001B2D51">
        <w:rPr>
          <w:sz w:val="22"/>
          <w:szCs w:val="22"/>
        </w:rPr>
        <w:t xml:space="preserve"> </w:t>
      </w:r>
      <w:r w:rsidR="007739CE">
        <w:rPr>
          <w:sz w:val="22"/>
          <w:szCs w:val="22"/>
        </w:rPr>
        <w:t>available</w:t>
      </w:r>
      <w:r w:rsidR="001B2D51">
        <w:rPr>
          <w:sz w:val="22"/>
          <w:szCs w:val="22"/>
        </w:rPr>
        <w:t xml:space="preserve"> in </w:t>
      </w:r>
      <w:r w:rsidR="001B2D51" w:rsidRPr="008F3E07">
        <w:rPr>
          <w:i/>
          <w:iCs/>
          <w:sz w:val="22"/>
          <w:szCs w:val="22"/>
        </w:rPr>
        <w:t>Real-time</w:t>
      </w:r>
      <w:r w:rsidR="001B2D51">
        <w:rPr>
          <w:sz w:val="22"/>
          <w:szCs w:val="22"/>
        </w:rPr>
        <w:t xml:space="preserve"> mode:</w:t>
      </w:r>
      <w:r w:rsidR="00C0447A" w:rsidRPr="0033591F">
        <w:rPr>
          <w:sz w:val="22"/>
          <w:szCs w:val="22"/>
        </w:rPr>
        <w:t xml:space="preserve"> Angular Spectrum, </w:t>
      </w:r>
      <w:r w:rsidR="00DF4A6A" w:rsidRPr="00DF4A6A">
        <w:rPr>
          <w:sz w:val="22"/>
          <w:szCs w:val="22"/>
        </w:rPr>
        <w:t>KHDI</w:t>
      </w:r>
      <w:r w:rsidR="00005413">
        <w:rPr>
          <w:sz w:val="22"/>
          <w:szCs w:val="22"/>
        </w:rPr>
        <w:t xml:space="preserve">, </w:t>
      </w:r>
      <w:r w:rsidR="00C0447A" w:rsidRPr="0033591F">
        <w:rPr>
          <w:sz w:val="22"/>
          <w:szCs w:val="22"/>
        </w:rPr>
        <w:t xml:space="preserve">and </w:t>
      </w:r>
      <w:r w:rsidR="00DF4A6A" w:rsidRPr="00DF4A6A">
        <w:rPr>
          <w:sz w:val="22"/>
          <w:szCs w:val="22"/>
        </w:rPr>
        <w:t>MAS</w:t>
      </w:r>
      <w:r w:rsidR="00C0447A" w:rsidRPr="0033591F">
        <w:rPr>
          <w:sz w:val="22"/>
          <w:szCs w:val="22"/>
        </w:rPr>
        <w:t xml:space="preserve">. </w:t>
      </w:r>
      <w:r w:rsidR="00C0447A" w:rsidRPr="001825C9">
        <w:rPr>
          <w:sz w:val="22"/>
          <w:szCs w:val="22"/>
        </w:rPr>
        <w:t xml:space="preserve">The interface enables interactive adjustment of the </w:t>
      </w:r>
      <w:r w:rsidR="00A134BE">
        <w:rPr>
          <w:sz w:val="22"/>
          <w:szCs w:val="22"/>
        </w:rPr>
        <w:t>source</w:t>
      </w:r>
      <w:r w:rsidR="007739CE">
        <w:rPr>
          <w:sz w:val="22"/>
          <w:szCs w:val="22"/>
        </w:rPr>
        <w:t>-</w:t>
      </w:r>
      <w:r w:rsidR="00A134BE">
        <w:rPr>
          <w:sz w:val="22"/>
          <w:szCs w:val="22"/>
        </w:rPr>
        <w:t>to</w:t>
      </w:r>
      <w:r w:rsidR="007739CE">
        <w:rPr>
          <w:sz w:val="22"/>
          <w:szCs w:val="22"/>
        </w:rPr>
        <w:t>-</w:t>
      </w:r>
      <w:r w:rsidR="00A134BE">
        <w:rPr>
          <w:sz w:val="22"/>
          <w:szCs w:val="22"/>
        </w:rPr>
        <w:t>camera</w:t>
      </w:r>
      <w:r w:rsidR="00C0447A" w:rsidRPr="001825C9">
        <w:rPr>
          <w:sz w:val="22"/>
          <w:szCs w:val="22"/>
        </w:rPr>
        <w:t xml:space="preserve"> </w:t>
      </w:r>
      <w:r w:rsidR="007739CE">
        <w:rPr>
          <w:sz w:val="22"/>
          <w:szCs w:val="22"/>
        </w:rPr>
        <w:t>(</w:t>
      </w:r>
      <w:r w:rsidR="007739CE" w:rsidRPr="008F3E07">
        <w:rPr>
          <w:i/>
          <w:iCs/>
          <w:sz w:val="22"/>
          <w:szCs w:val="22"/>
        </w:rPr>
        <w:t>L</w:t>
      </w:r>
      <w:r w:rsidR="007739CE">
        <w:rPr>
          <w:sz w:val="22"/>
          <w:szCs w:val="22"/>
        </w:rPr>
        <w:t xml:space="preserve">) </w:t>
      </w:r>
      <w:r w:rsidR="00C0447A" w:rsidRPr="001825C9">
        <w:rPr>
          <w:sz w:val="22"/>
          <w:szCs w:val="22"/>
        </w:rPr>
        <w:t>and</w:t>
      </w:r>
      <w:r w:rsidR="00C0447A">
        <w:rPr>
          <w:sz w:val="22"/>
          <w:szCs w:val="22"/>
        </w:rPr>
        <w:t xml:space="preserve"> </w:t>
      </w:r>
      <w:r w:rsidR="00A134BE">
        <w:rPr>
          <w:sz w:val="22"/>
          <w:szCs w:val="22"/>
        </w:rPr>
        <w:t>source</w:t>
      </w:r>
      <w:r w:rsidR="007739CE">
        <w:rPr>
          <w:sz w:val="22"/>
          <w:szCs w:val="22"/>
        </w:rPr>
        <w:t>-</w:t>
      </w:r>
      <w:r w:rsidR="00C0447A" w:rsidRPr="001825C9">
        <w:rPr>
          <w:sz w:val="22"/>
          <w:szCs w:val="22"/>
        </w:rPr>
        <w:t>to</w:t>
      </w:r>
      <w:r w:rsidR="007739CE">
        <w:rPr>
          <w:sz w:val="22"/>
          <w:szCs w:val="22"/>
        </w:rPr>
        <w:t>-</w:t>
      </w:r>
      <w:r w:rsidR="00A134BE">
        <w:rPr>
          <w:sz w:val="22"/>
          <w:szCs w:val="22"/>
        </w:rPr>
        <w:t>sample</w:t>
      </w:r>
      <w:r w:rsidR="00C0447A" w:rsidRPr="001825C9">
        <w:rPr>
          <w:sz w:val="22"/>
          <w:szCs w:val="22"/>
        </w:rPr>
        <w:t xml:space="preserve"> </w:t>
      </w:r>
      <w:r w:rsidR="007739CE">
        <w:rPr>
          <w:sz w:val="22"/>
          <w:szCs w:val="22"/>
        </w:rPr>
        <w:t>(</w:t>
      </w:r>
      <w:r w:rsidR="007739CE" w:rsidRPr="008F3E07">
        <w:rPr>
          <w:i/>
          <w:iCs/>
          <w:sz w:val="22"/>
          <w:szCs w:val="22"/>
        </w:rPr>
        <w:t>z</w:t>
      </w:r>
      <w:r w:rsidR="007739CE">
        <w:rPr>
          <w:sz w:val="22"/>
          <w:szCs w:val="22"/>
        </w:rPr>
        <w:t xml:space="preserve">) </w:t>
      </w:r>
      <w:r w:rsidR="00FB439F">
        <w:rPr>
          <w:sz w:val="22"/>
          <w:szCs w:val="22"/>
        </w:rPr>
        <w:t>distances</w:t>
      </w:r>
      <w:r w:rsidR="00C0447A" w:rsidRPr="001825C9">
        <w:rPr>
          <w:sz w:val="22"/>
          <w:szCs w:val="22"/>
        </w:rPr>
        <w:t xml:space="preserve">, </w:t>
      </w:r>
      <w:r w:rsidR="00005413">
        <w:rPr>
          <w:sz w:val="22"/>
          <w:szCs w:val="22"/>
        </w:rPr>
        <w:t xml:space="preserve">thereby </w:t>
      </w:r>
      <w:r w:rsidR="00C0447A" w:rsidRPr="001825C9">
        <w:rPr>
          <w:sz w:val="22"/>
          <w:szCs w:val="22"/>
        </w:rPr>
        <w:t>facilitating identification of the correct foc</w:t>
      </w:r>
      <w:r w:rsidR="007739CE">
        <w:rPr>
          <w:sz w:val="22"/>
          <w:szCs w:val="22"/>
        </w:rPr>
        <w:t xml:space="preserve">al </w:t>
      </w:r>
      <w:r w:rsidR="00C0447A" w:rsidRPr="001825C9">
        <w:rPr>
          <w:sz w:val="22"/>
          <w:szCs w:val="22"/>
        </w:rPr>
        <w:t xml:space="preserve">plane when the </w:t>
      </w:r>
      <w:r w:rsidR="00D56575">
        <w:rPr>
          <w:sz w:val="22"/>
          <w:szCs w:val="22"/>
        </w:rPr>
        <w:t>reconstruction</w:t>
      </w:r>
      <w:r w:rsidR="00D56575" w:rsidRPr="001825C9">
        <w:rPr>
          <w:sz w:val="22"/>
          <w:szCs w:val="22"/>
        </w:rPr>
        <w:t xml:space="preserve"> </w:t>
      </w:r>
      <w:r w:rsidR="00C0447A" w:rsidRPr="001825C9">
        <w:rPr>
          <w:sz w:val="22"/>
          <w:szCs w:val="22"/>
        </w:rPr>
        <w:t xml:space="preserve">distance is </w:t>
      </w:r>
      <w:r w:rsidR="00005413">
        <w:rPr>
          <w:sz w:val="22"/>
          <w:szCs w:val="22"/>
        </w:rPr>
        <w:t>un</w:t>
      </w:r>
      <w:r w:rsidR="00C0447A" w:rsidRPr="001825C9">
        <w:rPr>
          <w:sz w:val="22"/>
          <w:szCs w:val="22"/>
        </w:rPr>
        <w:t>known a priori.</w:t>
      </w:r>
      <w:r w:rsidR="00C0447A">
        <w:rPr>
          <w:sz w:val="22"/>
          <w:szCs w:val="22"/>
        </w:rPr>
        <w:t xml:space="preserve"> </w:t>
      </w:r>
      <w:r w:rsidR="007739CE" w:rsidRPr="007739CE">
        <w:rPr>
          <w:sz w:val="22"/>
          <w:szCs w:val="22"/>
        </w:rPr>
        <w:t>Additionally</w:t>
      </w:r>
      <w:r w:rsidR="00C0447A" w:rsidRPr="001825C9">
        <w:rPr>
          <w:sz w:val="22"/>
          <w:szCs w:val="22"/>
        </w:rPr>
        <w:t xml:space="preserve">, users </w:t>
      </w:r>
      <w:r w:rsidR="007739CE">
        <w:rPr>
          <w:sz w:val="22"/>
          <w:szCs w:val="22"/>
        </w:rPr>
        <w:t xml:space="preserve">may </w:t>
      </w:r>
      <w:r w:rsidR="00C0447A" w:rsidRPr="001825C9">
        <w:rPr>
          <w:sz w:val="22"/>
          <w:szCs w:val="22"/>
        </w:rPr>
        <w:t xml:space="preserve">load </w:t>
      </w:r>
      <w:r w:rsidR="00FB439F">
        <w:rPr>
          <w:sz w:val="22"/>
          <w:szCs w:val="22"/>
        </w:rPr>
        <w:t xml:space="preserve">a sample-free reference </w:t>
      </w:r>
      <w:r w:rsidR="00C0447A" w:rsidRPr="001825C9">
        <w:rPr>
          <w:sz w:val="22"/>
          <w:szCs w:val="22"/>
        </w:rPr>
        <w:t>hologram</w:t>
      </w:r>
      <w:r w:rsidR="00FB439F">
        <w:rPr>
          <w:sz w:val="22"/>
          <w:szCs w:val="22"/>
        </w:rPr>
        <w:t xml:space="preserve"> </w:t>
      </w:r>
      <w:r w:rsidR="007739CE">
        <w:rPr>
          <w:sz w:val="22"/>
          <w:szCs w:val="22"/>
        </w:rPr>
        <w:t>for</w:t>
      </w:r>
      <w:r w:rsidR="00FB439F">
        <w:rPr>
          <w:sz w:val="22"/>
          <w:szCs w:val="22"/>
        </w:rPr>
        <w:t xml:space="preserve"> </w:t>
      </w:r>
      <w:r w:rsidR="007739CE">
        <w:rPr>
          <w:sz w:val="22"/>
          <w:szCs w:val="22"/>
        </w:rPr>
        <w:t xml:space="preserve">subtraction </w:t>
      </w:r>
      <w:r w:rsidR="00FB439F">
        <w:rPr>
          <w:sz w:val="22"/>
          <w:szCs w:val="22"/>
        </w:rPr>
        <w:t>from the sample hologram</w:t>
      </w:r>
      <w:r w:rsidR="00D56575">
        <w:rPr>
          <w:sz w:val="22"/>
          <w:szCs w:val="22"/>
        </w:rPr>
        <w:t xml:space="preserve">, </w:t>
      </w:r>
      <w:r w:rsidR="00EB7404">
        <w:rPr>
          <w:sz w:val="22"/>
          <w:szCs w:val="22"/>
        </w:rPr>
        <w:t xml:space="preserve">which </w:t>
      </w:r>
      <w:r w:rsidR="00C0447A" w:rsidRPr="001825C9">
        <w:rPr>
          <w:sz w:val="22"/>
          <w:szCs w:val="22"/>
        </w:rPr>
        <w:t xml:space="preserve">significantly </w:t>
      </w:r>
      <w:r w:rsidR="00FB439F">
        <w:rPr>
          <w:sz w:val="22"/>
          <w:szCs w:val="22"/>
        </w:rPr>
        <w:t>reduces</w:t>
      </w:r>
      <w:r w:rsidR="00FB439F" w:rsidRPr="001825C9">
        <w:rPr>
          <w:sz w:val="22"/>
          <w:szCs w:val="22"/>
        </w:rPr>
        <w:t xml:space="preserve"> </w:t>
      </w:r>
      <w:r w:rsidR="00FB439F">
        <w:rPr>
          <w:sz w:val="22"/>
          <w:szCs w:val="22"/>
        </w:rPr>
        <w:t>background noise and twin-image artifacts in amplitude reconstructions.</w:t>
      </w:r>
      <w:r w:rsidR="005976C1">
        <w:rPr>
          <w:sz w:val="22"/>
          <w:szCs w:val="22"/>
        </w:rPr>
        <w:t xml:space="preserve"> </w:t>
      </w:r>
    </w:p>
    <w:p w14:paraId="679F0BB9" w14:textId="77777777" w:rsidR="0081117E" w:rsidRDefault="0081117E" w:rsidP="005976C1">
      <w:pPr>
        <w:spacing w:after="0" w:line="240" w:lineRule="auto"/>
        <w:jc w:val="both"/>
        <w:rPr>
          <w:sz w:val="22"/>
          <w:szCs w:val="22"/>
        </w:rPr>
      </w:pPr>
    </w:p>
    <w:p w14:paraId="26901D6D" w14:textId="462BDD78" w:rsidR="005976C1" w:rsidRDefault="005976C1" w:rsidP="005976C1">
      <w:pPr>
        <w:spacing w:after="0" w:line="240" w:lineRule="auto"/>
        <w:jc w:val="both"/>
        <w:rPr>
          <w:sz w:val="22"/>
          <w:szCs w:val="22"/>
        </w:rPr>
      </w:pPr>
      <w:r w:rsidRPr="007E59AC">
        <w:rPr>
          <w:sz w:val="22"/>
          <w:szCs w:val="22"/>
        </w:rPr>
        <w:t xml:space="preserve">Selecting this package opens the interface shown in </w:t>
      </w:r>
      <w:r w:rsidR="008F3E07">
        <w:rPr>
          <w:sz w:val="22"/>
          <w:szCs w:val="22"/>
        </w:rPr>
        <w:fldChar w:fldCharType="begin"/>
      </w:r>
      <w:r w:rsidR="008F3E07">
        <w:rPr>
          <w:sz w:val="22"/>
          <w:szCs w:val="22"/>
        </w:rPr>
        <w:instrText xml:space="preserve"> REF _Ref216780419 \h </w:instrText>
      </w:r>
      <w:r w:rsidR="008F3E07">
        <w:rPr>
          <w:sz w:val="22"/>
          <w:szCs w:val="22"/>
        </w:rPr>
      </w:r>
      <w:r w:rsidR="008F3E07">
        <w:rPr>
          <w:sz w:val="22"/>
          <w:szCs w:val="22"/>
        </w:rPr>
        <w:fldChar w:fldCharType="separate"/>
      </w:r>
      <w:r w:rsidR="008F3E07" w:rsidRPr="008F3E07">
        <w:rPr>
          <w:b/>
          <w:bCs/>
        </w:rPr>
        <w:t xml:space="preserve">Fig.  </w:t>
      </w:r>
      <w:r w:rsidR="008F3E07" w:rsidRPr="008F3E07">
        <w:rPr>
          <w:b/>
          <w:bCs/>
          <w:noProof/>
        </w:rPr>
        <w:t>4</w:t>
      </w:r>
      <w:r w:rsidR="008F3E07">
        <w:rPr>
          <w:sz w:val="22"/>
          <w:szCs w:val="22"/>
        </w:rPr>
        <w:fldChar w:fldCharType="end"/>
      </w:r>
      <w:r w:rsidR="00852AD4">
        <w:rPr>
          <w:sz w:val="22"/>
          <w:szCs w:val="22"/>
        </w:rPr>
        <w:t xml:space="preserve">. </w:t>
      </w:r>
      <w:r w:rsidRPr="007E59AC">
        <w:rPr>
          <w:sz w:val="22"/>
          <w:szCs w:val="22"/>
        </w:rPr>
        <w:t xml:space="preserve">The interface is </w:t>
      </w:r>
      <w:r w:rsidR="005F7212">
        <w:rPr>
          <w:sz w:val="22"/>
          <w:szCs w:val="22"/>
        </w:rPr>
        <w:t xml:space="preserve">also </w:t>
      </w:r>
      <w:r w:rsidRPr="007E59AC">
        <w:rPr>
          <w:sz w:val="22"/>
          <w:szCs w:val="22"/>
        </w:rPr>
        <w:t xml:space="preserve">organized into three components. The top control panel (1) contains the primary navigation and management tools, including options to load and save data, access tool menus, return to the main menu or home screen, and change the interface theme. The parameter panel (2) allows the user to configure DLHM-specific reconstruction settings, such as wavelength, pixel pitch in X and Y, </w:t>
      </w:r>
      <w:r w:rsidRPr="007E59AC">
        <w:rPr>
          <w:sz w:val="22"/>
          <w:szCs w:val="22"/>
        </w:rPr>
        <w:lastRenderedPageBreak/>
        <w:t xml:space="preserve">magnification, and </w:t>
      </w:r>
      <w:r w:rsidR="00852AD4" w:rsidRPr="008F3E07">
        <w:rPr>
          <w:i/>
          <w:iCs/>
          <w:sz w:val="22"/>
          <w:szCs w:val="22"/>
        </w:rPr>
        <w:t>z</w:t>
      </w:r>
      <w:r w:rsidR="00852AD4">
        <w:rPr>
          <w:sz w:val="22"/>
          <w:szCs w:val="22"/>
        </w:rPr>
        <w:t xml:space="preserve"> and </w:t>
      </w:r>
      <w:r w:rsidR="00852AD4" w:rsidRPr="008F3E07">
        <w:rPr>
          <w:i/>
          <w:iCs/>
          <w:sz w:val="22"/>
          <w:szCs w:val="22"/>
        </w:rPr>
        <w:t>L</w:t>
      </w:r>
      <w:r w:rsidR="00852AD4">
        <w:rPr>
          <w:sz w:val="22"/>
          <w:szCs w:val="22"/>
        </w:rPr>
        <w:t xml:space="preserve"> </w:t>
      </w:r>
      <w:r w:rsidRPr="007E59AC">
        <w:rPr>
          <w:sz w:val="22"/>
          <w:szCs w:val="22"/>
        </w:rPr>
        <w:t xml:space="preserve">distances. Additional controls are available </w:t>
      </w:r>
      <w:r w:rsidR="00005413">
        <w:rPr>
          <w:sz w:val="22"/>
          <w:szCs w:val="22"/>
        </w:rPr>
        <w:t>to</w:t>
      </w:r>
      <w:r w:rsidRPr="007E59AC">
        <w:rPr>
          <w:sz w:val="22"/>
          <w:szCs w:val="22"/>
        </w:rPr>
        <w:t xml:space="preserve"> select the reconstruction algorithm (Angular Spectrum, </w:t>
      </w:r>
      <w:r w:rsidRPr="00DF4A6A">
        <w:rPr>
          <w:sz w:val="22"/>
          <w:szCs w:val="22"/>
        </w:rPr>
        <w:t>KHDI</w:t>
      </w:r>
      <w:r w:rsidR="00005413">
        <w:rPr>
          <w:sz w:val="22"/>
          <w:szCs w:val="22"/>
        </w:rPr>
        <w:t xml:space="preserve">, </w:t>
      </w:r>
      <w:r w:rsidRPr="007E59AC">
        <w:rPr>
          <w:sz w:val="22"/>
          <w:szCs w:val="22"/>
        </w:rPr>
        <w:t xml:space="preserve">or </w:t>
      </w:r>
      <w:r w:rsidRPr="00DF4A6A">
        <w:rPr>
          <w:sz w:val="22"/>
          <w:szCs w:val="22"/>
        </w:rPr>
        <w:t>MAS</w:t>
      </w:r>
      <w:r w:rsidRPr="007E59AC">
        <w:rPr>
          <w:sz w:val="22"/>
          <w:szCs w:val="22"/>
        </w:rPr>
        <w:t xml:space="preserve">), </w:t>
      </w:r>
      <w:r w:rsidR="00005413" w:rsidRPr="007E59AC">
        <w:rPr>
          <w:sz w:val="22"/>
          <w:szCs w:val="22"/>
        </w:rPr>
        <w:t>defin</w:t>
      </w:r>
      <w:r w:rsidR="00005413">
        <w:rPr>
          <w:sz w:val="22"/>
          <w:szCs w:val="22"/>
        </w:rPr>
        <w:t>e</w:t>
      </w:r>
      <w:r w:rsidR="00005413" w:rsidRPr="007E59AC">
        <w:rPr>
          <w:sz w:val="22"/>
          <w:szCs w:val="22"/>
        </w:rPr>
        <w:t xml:space="preserve"> </w:t>
      </w:r>
      <w:r w:rsidRPr="007E59AC">
        <w:rPr>
          <w:sz w:val="22"/>
          <w:szCs w:val="22"/>
        </w:rPr>
        <w:t>reconstruction limits, and apply</w:t>
      </w:r>
      <w:r>
        <w:rPr>
          <w:sz w:val="22"/>
          <w:szCs w:val="22"/>
        </w:rPr>
        <w:t xml:space="preserve"> </w:t>
      </w:r>
      <w:r w:rsidR="00852AD4">
        <w:rPr>
          <w:sz w:val="22"/>
          <w:szCs w:val="22"/>
        </w:rPr>
        <w:t xml:space="preserve">hologram </w:t>
      </w:r>
      <w:r>
        <w:rPr>
          <w:sz w:val="22"/>
          <w:szCs w:val="22"/>
        </w:rPr>
        <w:t>reconstruction</w:t>
      </w:r>
      <w:r w:rsidRPr="007E59AC">
        <w:rPr>
          <w:sz w:val="22"/>
          <w:szCs w:val="22"/>
        </w:rPr>
        <w:t xml:space="preserve">. The visualization panel (3) displays the selected outputs, enabling users to view the original hologram or its Fourier transform, alongside either </w:t>
      </w:r>
      <w:r w:rsidR="00005413">
        <w:rPr>
          <w:sz w:val="22"/>
          <w:szCs w:val="22"/>
        </w:rPr>
        <w:t xml:space="preserve">reconstructed </w:t>
      </w:r>
      <w:r w:rsidRPr="007E59AC">
        <w:rPr>
          <w:sz w:val="22"/>
          <w:szCs w:val="22"/>
        </w:rPr>
        <w:t xml:space="preserve">amplitude or phase </w:t>
      </w:r>
      <w:r w:rsidR="00005413">
        <w:rPr>
          <w:sz w:val="22"/>
          <w:szCs w:val="22"/>
        </w:rPr>
        <w:t>images</w:t>
      </w:r>
      <w:r w:rsidRPr="007E59AC">
        <w:rPr>
          <w:sz w:val="22"/>
          <w:szCs w:val="22"/>
        </w:rPr>
        <w:t>.</w:t>
      </w:r>
    </w:p>
    <w:p w14:paraId="01C5B7C4" w14:textId="77777777" w:rsidR="005976C1" w:rsidRPr="007E59AC" w:rsidRDefault="005976C1" w:rsidP="005976C1">
      <w:pPr>
        <w:spacing w:after="0" w:line="240" w:lineRule="auto"/>
        <w:jc w:val="both"/>
        <w:rPr>
          <w:sz w:val="22"/>
          <w:szCs w:val="22"/>
        </w:rPr>
      </w:pPr>
    </w:p>
    <w:p w14:paraId="53ACD372" w14:textId="77777777" w:rsidR="008F3E07" w:rsidRDefault="005976C1" w:rsidP="008F3E07">
      <w:pPr>
        <w:keepNext/>
        <w:jc w:val="center"/>
      </w:pPr>
      <w:r>
        <w:rPr>
          <w:noProof/>
        </w:rPr>
        <w:drawing>
          <wp:inline distT="0" distB="0" distL="0" distR="0" wp14:anchorId="7DC29AF6" wp14:editId="2DBFD81D">
            <wp:extent cx="5612130" cy="2840355"/>
            <wp:effectExtent l="0" t="0" r="7620" b="0"/>
            <wp:docPr id="68767544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25524" name="Picture 3" descr="A screenshot of a computer&#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2130" cy="2840355"/>
                    </a:xfrm>
                    <a:prstGeom prst="rect">
                      <a:avLst/>
                    </a:prstGeom>
                    <a:noFill/>
                    <a:ln>
                      <a:noFill/>
                    </a:ln>
                  </pic:spPr>
                </pic:pic>
              </a:graphicData>
            </a:graphic>
          </wp:inline>
        </w:drawing>
      </w:r>
    </w:p>
    <w:p w14:paraId="23BBE73A" w14:textId="117B84BF" w:rsidR="008F3E07" w:rsidRDefault="008F3E07" w:rsidP="008F3E07">
      <w:pPr>
        <w:pStyle w:val="Descripcin"/>
        <w:jc w:val="both"/>
      </w:pPr>
      <w:bookmarkStart w:id="4" w:name="_Ref216780419"/>
      <w:r w:rsidRPr="00186554">
        <w:rPr>
          <w:b/>
          <w:bCs/>
          <w:i w:val="0"/>
          <w:iCs w:val="0"/>
          <w:color w:val="000000" w:themeColor="text1"/>
        </w:rPr>
        <w:t xml:space="preserve">Fig.  </w:t>
      </w:r>
      <w:r w:rsidRPr="00186554">
        <w:rPr>
          <w:b/>
          <w:bCs/>
          <w:i w:val="0"/>
          <w:iCs w:val="0"/>
          <w:color w:val="000000" w:themeColor="text1"/>
        </w:rPr>
        <w:fldChar w:fldCharType="begin"/>
      </w:r>
      <w:r w:rsidRPr="00186554">
        <w:rPr>
          <w:b/>
          <w:bCs/>
          <w:i w:val="0"/>
          <w:iCs w:val="0"/>
          <w:color w:val="000000" w:themeColor="text1"/>
        </w:rPr>
        <w:instrText xml:space="preserve"> SEQ Fig._ \* ARABIC </w:instrText>
      </w:r>
      <w:r w:rsidRPr="00186554">
        <w:rPr>
          <w:b/>
          <w:bCs/>
          <w:i w:val="0"/>
          <w:iCs w:val="0"/>
          <w:color w:val="000000" w:themeColor="text1"/>
        </w:rPr>
        <w:fldChar w:fldCharType="separate"/>
      </w:r>
      <w:r w:rsidR="00312FD3">
        <w:rPr>
          <w:b/>
          <w:bCs/>
          <w:i w:val="0"/>
          <w:iCs w:val="0"/>
          <w:noProof/>
          <w:color w:val="000000" w:themeColor="text1"/>
        </w:rPr>
        <w:t>4</w:t>
      </w:r>
      <w:r w:rsidRPr="00186554">
        <w:rPr>
          <w:b/>
          <w:bCs/>
          <w:i w:val="0"/>
          <w:iCs w:val="0"/>
          <w:color w:val="000000" w:themeColor="text1"/>
        </w:rPr>
        <w:fldChar w:fldCharType="end"/>
      </w:r>
      <w:bookmarkEnd w:id="4"/>
      <w:r w:rsidRPr="00186554">
        <w:rPr>
          <w:b/>
          <w:bCs/>
          <w:i w:val="0"/>
          <w:iCs w:val="0"/>
          <w:color w:val="000000" w:themeColor="text1"/>
        </w:rPr>
        <w:t>.</w:t>
      </w:r>
      <w:r w:rsidRPr="00186554">
        <w:rPr>
          <w:color w:val="000000" w:themeColor="text1"/>
        </w:rPr>
        <w:t xml:space="preserve"> </w:t>
      </w:r>
      <w:r>
        <w:rPr>
          <w:b/>
          <w:bCs/>
          <w:i w:val="0"/>
          <w:iCs w:val="0"/>
          <w:color w:val="auto"/>
        </w:rPr>
        <w:t>I</w:t>
      </w:r>
      <w:r w:rsidRPr="00B061D3">
        <w:rPr>
          <w:b/>
          <w:bCs/>
          <w:i w:val="0"/>
          <w:iCs w:val="0"/>
          <w:color w:val="auto"/>
        </w:rPr>
        <w:t xml:space="preserve">nterface for the </w:t>
      </w:r>
      <w:r w:rsidRPr="00E35DCB">
        <w:rPr>
          <w:b/>
          <w:bCs/>
          <w:color w:val="auto"/>
        </w:rPr>
        <w:t>Offline</w:t>
      </w:r>
      <w:r w:rsidRPr="00B061D3">
        <w:rPr>
          <w:b/>
          <w:bCs/>
          <w:i w:val="0"/>
          <w:iCs w:val="0"/>
          <w:color w:val="auto"/>
        </w:rPr>
        <w:t xml:space="preserve"> DLHM </w:t>
      </w:r>
      <w:r>
        <w:rPr>
          <w:b/>
          <w:bCs/>
          <w:i w:val="0"/>
          <w:iCs w:val="0"/>
          <w:color w:val="auto"/>
        </w:rPr>
        <w:t>package</w:t>
      </w:r>
      <w:r w:rsidRPr="00B061D3">
        <w:rPr>
          <w:b/>
          <w:bCs/>
          <w:i w:val="0"/>
          <w:iCs w:val="0"/>
          <w:color w:val="auto"/>
        </w:rPr>
        <w:t xml:space="preserve"> in </w:t>
      </w:r>
      <w:proofErr w:type="spellStart"/>
      <w:r w:rsidRPr="00E35DCB">
        <w:rPr>
          <w:b/>
          <w:bCs/>
          <w:color w:val="auto"/>
        </w:rPr>
        <w:t>HoloBio</w:t>
      </w:r>
      <w:proofErr w:type="spellEnd"/>
      <w:r w:rsidRPr="00B061D3">
        <w:rPr>
          <w:b/>
          <w:bCs/>
          <w:i w:val="0"/>
          <w:iCs w:val="0"/>
          <w:color w:val="auto"/>
        </w:rPr>
        <w:t>.</w:t>
      </w:r>
      <w:r w:rsidRPr="00B061D3">
        <w:rPr>
          <w:color w:val="auto"/>
        </w:rPr>
        <w:t xml:space="preserve"> </w:t>
      </w:r>
      <w:r w:rsidRPr="004E7A98">
        <w:rPr>
          <w:i w:val="0"/>
          <w:iCs w:val="0"/>
          <w:color w:val="auto"/>
        </w:rPr>
        <w:t>The interface is organized into three components: (1) the control panel with core functionalities, (2</w:t>
      </w:r>
      <w:r>
        <w:rPr>
          <w:i w:val="0"/>
          <w:iCs w:val="0"/>
          <w:color w:val="auto"/>
        </w:rPr>
        <w:t xml:space="preserve">) </w:t>
      </w:r>
      <w:r w:rsidRPr="00B061D3">
        <w:rPr>
          <w:i w:val="0"/>
          <w:iCs w:val="0"/>
          <w:color w:val="auto"/>
        </w:rPr>
        <w:t xml:space="preserve">the parameter and algorithm selection panel, where users can set physical parameters (wavelength, pixel pitch, </w:t>
      </w:r>
      <w:r w:rsidRPr="00E35DCB">
        <w:rPr>
          <w:color w:val="auto"/>
        </w:rPr>
        <w:t>z</w:t>
      </w:r>
      <w:r>
        <w:rPr>
          <w:i w:val="0"/>
          <w:iCs w:val="0"/>
          <w:color w:val="auto"/>
        </w:rPr>
        <w:t xml:space="preserve"> and </w:t>
      </w:r>
      <w:r w:rsidRPr="00E35DCB">
        <w:rPr>
          <w:color w:val="auto"/>
        </w:rPr>
        <w:t>L</w:t>
      </w:r>
      <w:r>
        <w:rPr>
          <w:i w:val="0"/>
          <w:iCs w:val="0"/>
          <w:color w:val="auto"/>
        </w:rPr>
        <w:t xml:space="preserve"> </w:t>
      </w:r>
      <w:r w:rsidRPr="00B061D3">
        <w:rPr>
          <w:i w:val="0"/>
          <w:iCs w:val="0"/>
          <w:color w:val="auto"/>
        </w:rPr>
        <w:t>distances) and choose among available reconstruction methods</w:t>
      </w:r>
      <w:r w:rsidRPr="004E7A98">
        <w:rPr>
          <w:i w:val="0"/>
          <w:iCs w:val="0"/>
          <w:color w:val="auto"/>
        </w:rPr>
        <w:t>, and (3) the visualization panel for hologram and reconstruction display.</w:t>
      </w:r>
    </w:p>
    <w:p w14:paraId="19279387" w14:textId="7AA24EDE" w:rsidR="005976C1" w:rsidRDefault="005976C1" w:rsidP="008F3E07">
      <w:pPr>
        <w:pStyle w:val="Descripcin"/>
        <w:jc w:val="center"/>
      </w:pPr>
    </w:p>
    <w:p w14:paraId="3FCAF952" w14:textId="77777777" w:rsidR="00C0447A" w:rsidRPr="00E26FE9" w:rsidRDefault="00C0447A" w:rsidP="00C0447A">
      <w:pPr>
        <w:spacing w:after="0" w:line="240" w:lineRule="auto"/>
        <w:jc w:val="both"/>
        <w:rPr>
          <w:b/>
          <w:bCs/>
        </w:rPr>
      </w:pPr>
      <w:r w:rsidRPr="00E26FE9">
        <w:rPr>
          <w:b/>
          <w:bCs/>
        </w:rPr>
        <w:t>Shared Post-Processing and Analysis Tools</w:t>
      </w:r>
    </w:p>
    <w:p w14:paraId="24B5EAD3" w14:textId="77777777" w:rsidR="007F2AEB" w:rsidRPr="0033591F" w:rsidRDefault="007F2AEB" w:rsidP="00C0447A">
      <w:pPr>
        <w:spacing w:after="0" w:line="240" w:lineRule="auto"/>
        <w:jc w:val="both"/>
        <w:rPr>
          <w:b/>
          <w:bCs/>
          <w:sz w:val="22"/>
          <w:szCs w:val="22"/>
        </w:rPr>
      </w:pPr>
    </w:p>
    <w:p w14:paraId="68CB83CC" w14:textId="7662575C" w:rsidR="00C0447A" w:rsidRPr="00F07DBC" w:rsidRDefault="00C0447A" w:rsidP="00C0447A">
      <w:pPr>
        <w:spacing w:after="0" w:line="240" w:lineRule="auto"/>
        <w:jc w:val="both"/>
        <w:rPr>
          <w:sz w:val="22"/>
          <w:szCs w:val="22"/>
        </w:rPr>
      </w:pPr>
      <w:r w:rsidRPr="00F07DBC">
        <w:rPr>
          <w:sz w:val="22"/>
          <w:szCs w:val="22"/>
        </w:rPr>
        <w:t>For each operation</w:t>
      </w:r>
      <w:r w:rsidR="007F2AEB">
        <w:rPr>
          <w:sz w:val="22"/>
          <w:szCs w:val="22"/>
        </w:rPr>
        <w:t>al</w:t>
      </w:r>
      <w:r w:rsidRPr="00F07DBC">
        <w:rPr>
          <w:sz w:val="22"/>
          <w:szCs w:val="22"/>
        </w:rPr>
        <w:t xml:space="preserve"> mode, </w:t>
      </w:r>
      <w:proofErr w:type="spellStart"/>
      <w:r w:rsidRPr="00E26FE9">
        <w:rPr>
          <w:i/>
          <w:iCs/>
          <w:sz w:val="22"/>
          <w:szCs w:val="22"/>
        </w:rPr>
        <w:t>HoloBio</w:t>
      </w:r>
      <w:proofErr w:type="spellEnd"/>
      <w:r w:rsidRPr="00F07DBC">
        <w:rPr>
          <w:sz w:val="22"/>
          <w:szCs w:val="22"/>
        </w:rPr>
        <w:t xml:space="preserve"> provides a set of tools that can be grouped into two categories: </w:t>
      </w:r>
      <w:r w:rsidR="00E67DF2">
        <w:rPr>
          <w:sz w:val="22"/>
          <w:szCs w:val="22"/>
        </w:rPr>
        <w:t>P</w:t>
      </w:r>
      <w:r w:rsidRPr="00F07DBC">
        <w:rPr>
          <w:sz w:val="22"/>
          <w:szCs w:val="22"/>
        </w:rPr>
        <w:t xml:space="preserve">rocessing </w:t>
      </w:r>
      <w:r w:rsidR="00E67DF2">
        <w:rPr>
          <w:sz w:val="22"/>
          <w:szCs w:val="22"/>
        </w:rPr>
        <w:t>T</w:t>
      </w:r>
      <w:r w:rsidRPr="00F07DBC">
        <w:rPr>
          <w:sz w:val="22"/>
          <w:szCs w:val="22"/>
        </w:rPr>
        <w:t>ool</w:t>
      </w:r>
      <w:r w:rsidR="00E67DF2">
        <w:rPr>
          <w:sz w:val="22"/>
          <w:szCs w:val="22"/>
        </w:rPr>
        <w:t>kit</w:t>
      </w:r>
      <w:r w:rsidRPr="00F07DBC">
        <w:rPr>
          <w:sz w:val="22"/>
          <w:szCs w:val="22"/>
        </w:rPr>
        <w:t xml:space="preserve">s and </w:t>
      </w:r>
      <w:r w:rsidR="00E67DF2">
        <w:rPr>
          <w:sz w:val="22"/>
          <w:szCs w:val="22"/>
        </w:rPr>
        <w:t>G</w:t>
      </w:r>
      <w:r w:rsidRPr="00F07DBC">
        <w:rPr>
          <w:sz w:val="22"/>
          <w:szCs w:val="22"/>
        </w:rPr>
        <w:t>eneral-</w:t>
      </w:r>
      <w:r w:rsidR="00E67DF2">
        <w:rPr>
          <w:sz w:val="22"/>
          <w:szCs w:val="22"/>
        </w:rPr>
        <w:t>P</w:t>
      </w:r>
      <w:r w:rsidRPr="00F07DBC">
        <w:rPr>
          <w:sz w:val="22"/>
          <w:szCs w:val="22"/>
        </w:rPr>
        <w:t xml:space="preserve">urpose </w:t>
      </w:r>
      <w:r w:rsidR="00E67DF2">
        <w:rPr>
          <w:sz w:val="22"/>
          <w:szCs w:val="22"/>
        </w:rPr>
        <w:t>Analysis functions</w:t>
      </w:r>
      <w:r w:rsidRPr="00F07DBC">
        <w:rPr>
          <w:sz w:val="22"/>
          <w:szCs w:val="22"/>
        </w:rPr>
        <w:t>.</w:t>
      </w:r>
    </w:p>
    <w:p w14:paraId="628C0E1C" w14:textId="77777777" w:rsidR="00C0447A" w:rsidRPr="0038350D" w:rsidRDefault="00C0447A" w:rsidP="00C0447A">
      <w:pPr>
        <w:spacing w:after="0" w:line="240" w:lineRule="auto"/>
        <w:jc w:val="both"/>
        <w:rPr>
          <w:b/>
          <w:bCs/>
          <w:sz w:val="22"/>
          <w:szCs w:val="22"/>
        </w:rPr>
      </w:pPr>
    </w:p>
    <w:p w14:paraId="320642AE" w14:textId="7AC766BE" w:rsidR="00C0447A" w:rsidRDefault="00C0447A" w:rsidP="00C0447A">
      <w:pPr>
        <w:spacing w:after="0" w:line="240" w:lineRule="auto"/>
        <w:jc w:val="both"/>
        <w:rPr>
          <w:b/>
          <w:bCs/>
          <w:sz w:val="22"/>
          <w:szCs w:val="22"/>
          <w:lang w:val="es-CO"/>
        </w:rPr>
      </w:pPr>
      <w:r w:rsidRPr="00F07DBC">
        <w:rPr>
          <w:b/>
          <w:bCs/>
          <w:sz w:val="22"/>
          <w:szCs w:val="22"/>
          <w:lang w:val="es-CO"/>
        </w:rPr>
        <w:t xml:space="preserve">Processing </w:t>
      </w:r>
      <w:r w:rsidRPr="00E26FE9">
        <w:rPr>
          <w:b/>
          <w:bCs/>
          <w:sz w:val="22"/>
          <w:szCs w:val="22"/>
        </w:rPr>
        <w:t>Tool</w:t>
      </w:r>
      <w:r w:rsidR="00E67DF2" w:rsidRPr="00E26FE9">
        <w:rPr>
          <w:b/>
          <w:bCs/>
          <w:sz w:val="22"/>
          <w:szCs w:val="22"/>
        </w:rPr>
        <w:t>kit</w:t>
      </w:r>
      <w:r w:rsidRPr="00E26FE9">
        <w:rPr>
          <w:b/>
          <w:bCs/>
          <w:sz w:val="22"/>
          <w:szCs w:val="22"/>
        </w:rPr>
        <w:t>s</w:t>
      </w:r>
    </w:p>
    <w:p w14:paraId="0E03965A" w14:textId="77777777" w:rsidR="007F2AEB" w:rsidRPr="00F07DBC" w:rsidRDefault="007F2AEB" w:rsidP="00C0447A">
      <w:pPr>
        <w:spacing w:after="0" w:line="240" w:lineRule="auto"/>
        <w:jc w:val="both"/>
        <w:rPr>
          <w:b/>
          <w:bCs/>
          <w:sz w:val="22"/>
          <w:szCs w:val="22"/>
          <w:lang w:val="es-CO"/>
        </w:rPr>
      </w:pPr>
    </w:p>
    <w:p w14:paraId="3538E660" w14:textId="26346E98" w:rsidR="00C0447A" w:rsidRPr="00F07DBC" w:rsidRDefault="00C0447A" w:rsidP="00C0447A">
      <w:pPr>
        <w:numPr>
          <w:ilvl w:val="0"/>
          <w:numId w:val="10"/>
        </w:numPr>
        <w:spacing w:after="0" w:line="240" w:lineRule="auto"/>
        <w:jc w:val="both"/>
        <w:rPr>
          <w:sz w:val="22"/>
          <w:szCs w:val="22"/>
        </w:rPr>
      </w:pPr>
      <w:r w:rsidRPr="00F07DBC">
        <w:rPr>
          <w:b/>
          <w:bCs/>
          <w:sz w:val="22"/>
          <w:szCs w:val="22"/>
        </w:rPr>
        <w:t>Bio-Analysis Toolkit</w:t>
      </w:r>
      <w:r w:rsidRPr="00F07DBC">
        <w:rPr>
          <w:sz w:val="22"/>
          <w:szCs w:val="22"/>
        </w:rPr>
        <w:t>: Designed for biological</w:t>
      </w:r>
      <w:r w:rsidR="00E67DF2">
        <w:rPr>
          <w:sz w:val="22"/>
          <w:szCs w:val="22"/>
        </w:rPr>
        <w:t>/biomedical</w:t>
      </w:r>
      <w:r w:rsidRPr="00F07DBC">
        <w:rPr>
          <w:sz w:val="22"/>
          <w:szCs w:val="22"/>
        </w:rPr>
        <w:t xml:space="preserve"> quantification, it allows users to measure phase shifts, extract phase profiles, perform length and thickness measurements, count particles</w:t>
      </w:r>
      <w:r w:rsidR="00E67DF2">
        <w:rPr>
          <w:sz w:val="22"/>
          <w:szCs w:val="22"/>
        </w:rPr>
        <w:t>/cells</w:t>
      </w:r>
      <w:r w:rsidRPr="00F07DBC">
        <w:rPr>
          <w:sz w:val="22"/>
          <w:szCs w:val="22"/>
        </w:rPr>
        <w:t>, and estimate sample areas, enabling comprehensive morphological and dimensional analysis.</w:t>
      </w:r>
    </w:p>
    <w:p w14:paraId="62EAD08E" w14:textId="77777777" w:rsidR="00C0447A" w:rsidRPr="00F07DBC" w:rsidRDefault="00C0447A" w:rsidP="00C0447A">
      <w:pPr>
        <w:numPr>
          <w:ilvl w:val="0"/>
          <w:numId w:val="10"/>
        </w:numPr>
        <w:spacing w:after="0" w:line="240" w:lineRule="auto"/>
        <w:jc w:val="both"/>
        <w:rPr>
          <w:sz w:val="22"/>
          <w:szCs w:val="22"/>
        </w:rPr>
      </w:pPr>
      <w:r w:rsidRPr="00F07DBC">
        <w:rPr>
          <w:b/>
          <w:bCs/>
          <w:sz w:val="22"/>
          <w:szCs w:val="22"/>
        </w:rPr>
        <w:t>Filters Toolkit</w:t>
      </w:r>
      <w:r w:rsidRPr="00F07DBC">
        <w:rPr>
          <w:sz w:val="22"/>
          <w:szCs w:val="22"/>
        </w:rPr>
        <w:t>: Enhances image contrast through a variety of spatial filters and colormaps, improving the visualization and interpretation of both amplitude and phase reconstructions.</w:t>
      </w:r>
    </w:p>
    <w:p w14:paraId="654FD610" w14:textId="66FCADD0" w:rsidR="00C0447A" w:rsidRPr="00F07DBC" w:rsidRDefault="00C0447A" w:rsidP="00C0447A">
      <w:pPr>
        <w:numPr>
          <w:ilvl w:val="0"/>
          <w:numId w:val="10"/>
        </w:numPr>
        <w:spacing w:after="0" w:line="240" w:lineRule="auto"/>
        <w:jc w:val="both"/>
        <w:rPr>
          <w:sz w:val="22"/>
          <w:szCs w:val="22"/>
        </w:rPr>
      </w:pPr>
      <w:r w:rsidRPr="00F07DBC">
        <w:rPr>
          <w:b/>
          <w:bCs/>
          <w:sz w:val="22"/>
          <w:szCs w:val="22"/>
        </w:rPr>
        <w:t>Speckle Toolkit</w:t>
      </w:r>
      <w:r w:rsidRPr="00F07DBC">
        <w:rPr>
          <w:sz w:val="22"/>
          <w:szCs w:val="22"/>
        </w:rPr>
        <w:t xml:space="preserve">: Provides tools for the quantification and reduction of speckle noise in selected regions of interest, whether from amplitude, phase, or </w:t>
      </w:r>
      <w:r w:rsidR="00E67DF2">
        <w:rPr>
          <w:sz w:val="22"/>
          <w:szCs w:val="22"/>
        </w:rPr>
        <w:t xml:space="preserve">raw </w:t>
      </w:r>
      <w:r w:rsidRPr="00F07DBC">
        <w:rPr>
          <w:sz w:val="22"/>
          <w:szCs w:val="22"/>
        </w:rPr>
        <w:t>hologram images. Available denoising methods include hybrid median filter</w:t>
      </w:r>
      <w:r>
        <w:rPr>
          <w:sz w:val="22"/>
          <w:szCs w:val="22"/>
        </w:rPr>
        <w:t xml:space="preserve"> </w:t>
      </w:r>
      <w:sdt>
        <w:sdtPr>
          <w:rPr>
            <w:rFonts w:ascii="Aptos" w:hAnsi="Aptos"/>
            <w:color w:val="000000"/>
            <w:sz w:val="22"/>
            <w:szCs w:val="22"/>
          </w:rPr>
          <w:tag w:val="MENDELEY_CITATION_v3_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"/>
          <w:id w:val="-1346544798"/>
          <w:placeholder>
            <w:docPart w:val="DefaultPlaceholder_-1854013440"/>
          </w:placeholder>
        </w:sdtPr>
        <w:sdtContent>
          <w:r w:rsidR="003D2EA8" w:rsidRPr="003D2EA8">
            <w:rPr>
              <w:rFonts w:ascii="Aptos" w:hAnsi="Aptos"/>
              <w:color w:val="000000"/>
              <w:sz w:val="22"/>
              <w:szCs w:val="22"/>
            </w:rPr>
            <w:t> [32]</w:t>
          </w:r>
        </w:sdtContent>
      </w:sdt>
      <w:r w:rsidRPr="00F07DBC">
        <w:rPr>
          <w:sz w:val="22"/>
          <w:szCs w:val="22"/>
        </w:rPr>
        <w:t>, mean filter</w:t>
      </w:r>
      <w:r>
        <w:rPr>
          <w:sz w:val="22"/>
          <w:szCs w:val="22"/>
        </w:rPr>
        <w:t xml:space="preserve"> </w:t>
      </w:r>
      <w:sdt>
        <w:sdtPr>
          <w:rPr>
            <w:rFonts w:ascii="Aptos" w:hAnsi="Aptos"/>
            <w:color w:val="000000"/>
            <w:sz w:val="22"/>
            <w:szCs w:val="22"/>
          </w:rPr>
          <w:tag w:val="MENDELEY_CITATION_v3_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"/>
          <w:id w:val="204300482"/>
          <w:placeholder>
            <w:docPart w:val="DefaultPlaceholder_-1854013440"/>
          </w:placeholder>
        </w:sdtPr>
        <w:sdtContent>
          <w:r w:rsidR="00172ADC" w:rsidRPr="00172ADC">
            <w:rPr>
              <w:rFonts w:ascii="Aptos" w:hAnsi="Aptos"/>
              <w:color w:val="000000"/>
              <w:sz w:val="22"/>
              <w:szCs w:val="22"/>
            </w:rPr>
            <w:t> [33]</w:t>
          </w:r>
        </w:sdtContent>
      </w:sdt>
      <w:r w:rsidRPr="00F07DBC">
        <w:rPr>
          <w:sz w:val="22"/>
          <w:szCs w:val="22"/>
        </w:rPr>
        <w:t>, median filter</w:t>
      </w:r>
      <w:r>
        <w:rPr>
          <w:sz w:val="22"/>
          <w:szCs w:val="22"/>
        </w:rPr>
        <w:t xml:space="preserve"> </w:t>
      </w:r>
      <w:sdt>
        <w:sdtPr>
          <w:rPr>
            <w:rFonts w:ascii="Aptos" w:hAnsi="Aptos"/>
            <w:color w:val="000000"/>
            <w:sz w:val="22"/>
            <w:szCs w:val="22"/>
          </w:rPr>
          <w:tag w:val="MENDELEY_CITATION_v3_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"/>
          <w:id w:val="-829519591"/>
          <w:placeholder>
            <w:docPart w:val="DefaultPlaceholder_-1854013440"/>
          </w:placeholder>
        </w:sdtPr>
        <w:sdtContent>
          <w:r w:rsidR="00172ADC" w:rsidRPr="00172ADC">
            <w:rPr>
              <w:rFonts w:ascii="Aptos" w:hAnsi="Aptos"/>
              <w:color w:val="000000"/>
              <w:sz w:val="22"/>
              <w:szCs w:val="22"/>
            </w:rPr>
            <w:t> [33]</w:t>
          </w:r>
        </w:sdtContent>
      </w:sdt>
      <w:r w:rsidRPr="00F07DBC">
        <w:rPr>
          <w:sz w:val="22"/>
          <w:szCs w:val="22"/>
        </w:rPr>
        <w:t>, Gaussian filter</w:t>
      </w:r>
      <w:r>
        <w:rPr>
          <w:sz w:val="22"/>
          <w:szCs w:val="22"/>
        </w:rPr>
        <w:t xml:space="preserve"> </w:t>
      </w:r>
      <w:sdt>
        <w:sdtPr>
          <w:rPr>
            <w:rFonts w:ascii="Aptos" w:hAnsi="Aptos"/>
            <w:color w:val="000000"/>
            <w:sz w:val="22"/>
            <w:szCs w:val="22"/>
          </w:rPr>
          <w:tag w:val="MENDELEY_CITATION_v3_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"/>
          <w:id w:val="-173348407"/>
          <w:placeholder>
            <w:docPart w:val="DefaultPlaceholder_-1854013440"/>
          </w:placeholder>
        </w:sdtPr>
        <w:sdtContent>
          <w:r w:rsidR="00172ADC" w:rsidRPr="00172ADC">
            <w:rPr>
              <w:rFonts w:ascii="Aptos" w:hAnsi="Aptos"/>
              <w:color w:val="000000"/>
              <w:sz w:val="22"/>
              <w:szCs w:val="22"/>
            </w:rPr>
            <w:t> [33]</w:t>
          </w:r>
        </w:sdtContent>
      </w:sdt>
      <w:r w:rsidRPr="00F07DBC">
        <w:rPr>
          <w:sz w:val="22"/>
          <w:szCs w:val="22"/>
        </w:rPr>
        <w:t>, and SPP filter</w:t>
      </w:r>
      <w:r>
        <w:rPr>
          <w:sz w:val="22"/>
          <w:szCs w:val="22"/>
        </w:rPr>
        <w:t xml:space="preserve"> </w:t>
      </w:r>
      <w:sdt>
        <w:sdtPr>
          <w:rPr>
            <w:rFonts w:ascii="Aptos" w:hAnsi="Aptos"/>
            <w:color w:val="000000"/>
            <w:sz w:val="22"/>
            <w:szCs w:val="22"/>
          </w:rPr>
          <w:tag w:val="MENDELEY_CITATION_v3_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"/>
          <w:id w:val="2088101220"/>
          <w:placeholder>
            <w:docPart w:val="DefaultPlaceholder_-1854013440"/>
          </w:placeholder>
        </w:sdtPr>
        <w:sdtContent>
          <w:r w:rsidR="00172ADC" w:rsidRPr="00172ADC">
            <w:rPr>
              <w:rFonts w:ascii="Aptos" w:hAnsi="Aptos"/>
              <w:color w:val="000000"/>
              <w:sz w:val="22"/>
              <w:szCs w:val="22"/>
            </w:rPr>
            <w:t> [34]</w:t>
          </w:r>
        </w:sdtContent>
      </w:sdt>
      <w:r w:rsidRPr="00F07DBC">
        <w:rPr>
          <w:sz w:val="22"/>
          <w:szCs w:val="22"/>
        </w:rPr>
        <w:t xml:space="preserve">. The toolkit also incorporates </w:t>
      </w:r>
      <w:r w:rsidRPr="00F07DBC">
        <w:rPr>
          <w:sz w:val="22"/>
          <w:szCs w:val="22"/>
        </w:rPr>
        <w:lastRenderedPageBreak/>
        <w:t>comparative visualization features (before/after filtering), speckle reduction plots, and profile extraction to evaluate filtering performance.</w:t>
      </w:r>
    </w:p>
    <w:p w14:paraId="42D41508" w14:textId="77777777" w:rsidR="00C0447A" w:rsidRDefault="00C0447A" w:rsidP="00C0447A">
      <w:pPr>
        <w:spacing w:after="0" w:line="240" w:lineRule="auto"/>
        <w:jc w:val="both"/>
        <w:rPr>
          <w:b/>
          <w:bCs/>
          <w:sz w:val="22"/>
          <w:szCs w:val="22"/>
        </w:rPr>
      </w:pPr>
    </w:p>
    <w:p w14:paraId="2A01BEBC" w14:textId="77777777" w:rsidR="00E01767" w:rsidRDefault="008362C5" w:rsidP="00E01767">
      <w:pPr>
        <w:keepNext/>
        <w:spacing w:after="0" w:line="240" w:lineRule="auto"/>
        <w:jc w:val="center"/>
      </w:pPr>
      <w:r>
        <w:rPr>
          <w:noProof/>
        </w:rPr>
        <w:drawing>
          <wp:inline distT="0" distB="0" distL="0" distR="0" wp14:anchorId="77F368D4" wp14:editId="75096CE8">
            <wp:extent cx="4111333" cy="3090041"/>
            <wp:effectExtent l="0" t="0" r="3810" b="0"/>
            <wp:docPr id="331685273" name="Picture 2"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85273" name="Picture 2" descr="A diagram of a process&#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45339" cy="3115599"/>
                    </a:xfrm>
                    <a:prstGeom prst="rect">
                      <a:avLst/>
                    </a:prstGeom>
                    <a:noFill/>
                    <a:ln>
                      <a:noFill/>
                    </a:ln>
                  </pic:spPr>
                </pic:pic>
              </a:graphicData>
            </a:graphic>
          </wp:inline>
        </w:drawing>
      </w:r>
    </w:p>
    <w:p w14:paraId="32DA29F7" w14:textId="44262DA0" w:rsidR="008362C5" w:rsidRDefault="00E01767" w:rsidP="00E01767">
      <w:pPr>
        <w:pStyle w:val="Descripcin"/>
        <w:jc w:val="both"/>
      </w:pPr>
      <w:r w:rsidRPr="00186554">
        <w:rPr>
          <w:b/>
          <w:bCs/>
          <w:i w:val="0"/>
          <w:iCs w:val="0"/>
          <w:color w:val="000000" w:themeColor="text1"/>
        </w:rPr>
        <w:t xml:space="preserve">Fig.  </w:t>
      </w:r>
      <w:r w:rsidRPr="00186554">
        <w:rPr>
          <w:b/>
          <w:bCs/>
          <w:i w:val="0"/>
          <w:iCs w:val="0"/>
          <w:color w:val="000000" w:themeColor="text1"/>
        </w:rPr>
        <w:fldChar w:fldCharType="begin"/>
      </w:r>
      <w:r w:rsidRPr="00186554">
        <w:rPr>
          <w:b/>
          <w:bCs/>
          <w:i w:val="0"/>
          <w:iCs w:val="0"/>
          <w:color w:val="000000" w:themeColor="text1"/>
        </w:rPr>
        <w:instrText xml:space="preserve"> SEQ Fig._ \* ARABIC </w:instrText>
      </w:r>
      <w:r w:rsidRPr="00186554">
        <w:rPr>
          <w:b/>
          <w:bCs/>
          <w:i w:val="0"/>
          <w:iCs w:val="0"/>
          <w:color w:val="000000" w:themeColor="text1"/>
        </w:rPr>
        <w:fldChar w:fldCharType="separate"/>
      </w:r>
      <w:r w:rsidR="00312FD3">
        <w:rPr>
          <w:b/>
          <w:bCs/>
          <w:i w:val="0"/>
          <w:iCs w:val="0"/>
          <w:noProof/>
          <w:color w:val="000000" w:themeColor="text1"/>
        </w:rPr>
        <w:t>5</w:t>
      </w:r>
      <w:r w:rsidRPr="00186554">
        <w:rPr>
          <w:b/>
          <w:bCs/>
          <w:i w:val="0"/>
          <w:iCs w:val="0"/>
          <w:color w:val="000000" w:themeColor="text1"/>
        </w:rPr>
        <w:fldChar w:fldCharType="end"/>
      </w:r>
      <w:r w:rsidRPr="00186554">
        <w:rPr>
          <w:b/>
          <w:bCs/>
          <w:i w:val="0"/>
          <w:iCs w:val="0"/>
          <w:color w:val="000000" w:themeColor="text1"/>
        </w:rPr>
        <w:t>.</w:t>
      </w:r>
      <w:r w:rsidRPr="00186554">
        <w:rPr>
          <w:color w:val="000000" w:themeColor="text1"/>
        </w:rPr>
        <w:t xml:space="preserve"> </w:t>
      </w:r>
      <w:r w:rsidRPr="00C0447A">
        <w:rPr>
          <w:b/>
          <w:bCs/>
          <w:i w:val="0"/>
          <w:iCs w:val="0"/>
          <w:color w:val="auto"/>
        </w:rPr>
        <w:t xml:space="preserve">Architecture of </w:t>
      </w:r>
      <w:proofErr w:type="spellStart"/>
      <w:r w:rsidRPr="00C0447A">
        <w:rPr>
          <w:b/>
          <w:bCs/>
          <w:i w:val="0"/>
          <w:iCs w:val="0"/>
          <w:color w:val="auto"/>
        </w:rPr>
        <w:t>HoloBio</w:t>
      </w:r>
      <w:proofErr w:type="spellEnd"/>
      <w:r w:rsidRPr="00C0447A">
        <w:rPr>
          <w:b/>
          <w:bCs/>
          <w:i w:val="0"/>
          <w:iCs w:val="0"/>
          <w:color w:val="auto"/>
        </w:rPr>
        <w:t>.</w:t>
      </w:r>
      <w:r>
        <w:rPr>
          <w:b/>
          <w:bCs/>
          <w:i w:val="0"/>
          <w:iCs w:val="0"/>
          <w:color w:val="auto"/>
        </w:rPr>
        <w:t xml:space="preserve"> </w:t>
      </w:r>
      <w:r w:rsidRPr="00C0447A">
        <w:rPr>
          <w:i w:val="0"/>
          <w:iCs w:val="0"/>
          <w:color w:val="auto"/>
        </w:rPr>
        <w:t>The diagram illustrates the two main operational modes</w:t>
      </w:r>
      <w:r>
        <w:rPr>
          <w:i w:val="0"/>
          <w:iCs w:val="0"/>
          <w:color w:val="auto"/>
        </w:rPr>
        <w:t xml:space="preserve">: </w:t>
      </w:r>
      <w:r w:rsidRPr="00E35DCB">
        <w:rPr>
          <w:color w:val="auto"/>
        </w:rPr>
        <w:t>Real-Time</w:t>
      </w:r>
      <w:r w:rsidRPr="00C0447A">
        <w:rPr>
          <w:i w:val="0"/>
          <w:iCs w:val="0"/>
          <w:color w:val="auto"/>
        </w:rPr>
        <w:t xml:space="preserve"> and </w:t>
      </w:r>
      <w:r w:rsidRPr="00E35DCB">
        <w:rPr>
          <w:color w:val="auto"/>
        </w:rPr>
        <w:t>Offline</w:t>
      </w:r>
      <w:r w:rsidRPr="00C0447A">
        <w:rPr>
          <w:i w:val="0"/>
          <w:iCs w:val="0"/>
          <w:color w:val="auto"/>
        </w:rPr>
        <w:t xml:space="preserve"> Processing</w:t>
      </w:r>
      <w:r>
        <w:rPr>
          <w:i w:val="0"/>
          <w:iCs w:val="0"/>
          <w:color w:val="auto"/>
        </w:rPr>
        <w:t xml:space="preserve"> </w:t>
      </w:r>
      <w:r w:rsidRPr="00C0447A">
        <w:rPr>
          <w:i w:val="0"/>
          <w:iCs w:val="0"/>
          <w:color w:val="auto"/>
        </w:rPr>
        <w:t xml:space="preserve">with their respective DHM/DLHM </w:t>
      </w:r>
      <w:r>
        <w:rPr>
          <w:i w:val="0"/>
          <w:iCs w:val="0"/>
          <w:color w:val="auto"/>
        </w:rPr>
        <w:t>packages</w:t>
      </w:r>
      <w:r w:rsidRPr="00C0447A">
        <w:rPr>
          <w:i w:val="0"/>
          <w:iCs w:val="0"/>
          <w:color w:val="auto"/>
        </w:rPr>
        <w:t xml:space="preserve"> and the integrated toolkits</w:t>
      </w:r>
      <w:r>
        <w:rPr>
          <w:i w:val="0"/>
          <w:iCs w:val="0"/>
          <w:color w:val="auto"/>
        </w:rPr>
        <w:t xml:space="preserve">. </w:t>
      </w:r>
      <w:r w:rsidRPr="00B33958">
        <w:rPr>
          <w:i w:val="0"/>
          <w:iCs w:val="0"/>
          <w:color w:val="auto"/>
        </w:rPr>
        <w:t xml:space="preserve">For a more detailed description of the available tools and configuration options, readers are encouraged to consult the </w:t>
      </w:r>
      <w:proofErr w:type="spellStart"/>
      <w:r w:rsidRPr="00E01767">
        <w:rPr>
          <w:color w:val="auto"/>
        </w:rPr>
        <w:t>HoloBio</w:t>
      </w:r>
      <w:proofErr w:type="spellEnd"/>
      <w:r w:rsidRPr="00B33958">
        <w:rPr>
          <w:i w:val="0"/>
          <w:iCs w:val="0"/>
          <w:color w:val="auto"/>
        </w:rPr>
        <w:t xml:space="preserve"> User Manual.</w:t>
      </w:r>
    </w:p>
    <w:p w14:paraId="12143364" w14:textId="77777777" w:rsidR="00E01767" w:rsidRDefault="00E01767" w:rsidP="00C0447A">
      <w:pPr>
        <w:spacing w:after="0" w:line="240" w:lineRule="auto"/>
        <w:jc w:val="both"/>
        <w:rPr>
          <w:b/>
          <w:bCs/>
          <w:sz w:val="22"/>
          <w:szCs w:val="22"/>
        </w:rPr>
      </w:pPr>
    </w:p>
    <w:p w14:paraId="24B32401" w14:textId="558F108E" w:rsidR="002850D9" w:rsidRDefault="002850D9" w:rsidP="008362C5">
      <w:pPr>
        <w:keepNext/>
        <w:spacing w:after="0" w:line="240" w:lineRule="auto"/>
        <w:jc w:val="center"/>
        <w:rPr>
          <w:sz w:val="22"/>
          <w:szCs w:val="22"/>
        </w:rPr>
      </w:pPr>
    </w:p>
    <w:p w14:paraId="42E8BA82" w14:textId="47BFC3E7" w:rsidR="001118BC" w:rsidRPr="00CE56AF" w:rsidRDefault="00460F4D" w:rsidP="00CE56AF">
      <w:pPr>
        <w:jc w:val="both"/>
        <w:rPr>
          <w:b/>
          <w:bCs/>
          <w:sz w:val="28"/>
          <w:szCs w:val="28"/>
        </w:rPr>
      </w:pPr>
      <w:r w:rsidRPr="00CE56AF">
        <w:rPr>
          <w:b/>
          <w:bCs/>
          <w:sz w:val="28"/>
          <w:szCs w:val="28"/>
        </w:rPr>
        <w:t xml:space="preserve">Quantitative Biological Imaging </w:t>
      </w:r>
      <w:r w:rsidR="00B33958">
        <w:rPr>
          <w:b/>
          <w:bCs/>
          <w:sz w:val="28"/>
          <w:szCs w:val="28"/>
        </w:rPr>
        <w:t>with</w:t>
      </w:r>
      <w:r w:rsidR="00B33958" w:rsidRPr="00CE56AF">
        <w:rPr>
          <w:b/>
          <w:bCs/>
          <w:sz w:val="28"/>
          <w:szCs w:val="28"/>
        </w:rPr>
        <w:t xml:space="preserve"> </w:t>
      </w:r>
      <w:proofErr w:type="spellStart"/>
      <w:r w:rsidRPr="00E01767">
        <w:rPr>
          <w:b/>
          <w:bCs/>
          <w:i/>
          <w:iCs/>
          <w:sz w:val="28"/>
          <w:szCs w:val="28"/>
        </w:rPr>
        <w:t>HoloBio</w:t>
      </w:r>
      <w:proofErr w:type="spellEnd"/>
    </w:p>
    <w:p w14:paraId="47FB634B" w14:textId="0EA46706" w:rsidR="00D345F7" w:rsidRDefault="00460F4D" w:rsidP="00C64B14">
      <w:pPr>
        <w:spacing w:after="0" w:line="240" w:lineRule="auto"/>
        <w:jc w:val="both"/>
        <w:rPr>
          <w:sz w:val="22"/>
          <w:szCs w:val="22"/>
        </w:rPr>
      </w:pPr>
      <w:r w:rsidRPr="00C64B14">
        <w:rPr>
          <w:sz w:val="22"/>
          <w:szCs w:val="22"/>
        </w:rPr>
        <w:t xml:space="preserve">This section presents biological </w:t>
      </w:r>
      <w:r w:rsidR="00D307F1">
        <w:rPr>
          <w:sz w:val="22"/>
          <w:szCs w:val="22"/>
        </w:rPr>
        <w:t>imaging applications of</w:t>
      </w:r>
      <w:r w:rsidRPr="00C64B14">
        <w:rPr>
          <w:sz w:val="22"/>
          <w:szCs w:val="22"/>
        </w:rPr>
        <w:t xml:space="preserve"> </w:t>
      </w:r>
      <w:proofErr w:type="spellStart"/>
      <w:r w:rsidRPr="00E01767">
        <w:rPr>
          <w:i/>
          <w:iCs/>
          <w:sz w:val="22"/>
          <w:szCs w:val="22"/>
        </w:rPr>
        <w:t>HoloBio</w:t>
      </w:r>
      <w:proofErr w:type="spellEnd"/>
      <w:r w:rsidRPr="00C64B14">
        <w:rPr>
          <w:sz w:val="22"/>
          <w:szCs w:val="22"/>
        </w:rPr>
        <w:t xml:space="preserve">. Each </w:t>
      </w:r>
      <w:r w:rsidR="00D307F1">
        <w:rPr>
          <w:sz w:val="22"/>
          <w:szCs w:val="22"/>
        </w:rPr>
        <w:t>application</w:t>
      </w:r>
      <w:r w:rsidR="00D307F1" w:rsidRPr="00C64B14">
        <w:rPr>
          <w:sz w:val="22"/>
          <w:szCs w:val="22"/>
        </w:rPr>
        <w:t xml:space="preserve"> </w:t>
      </w:r>
      <w:r w:rsidRPr="00C64B14">
        <w:rPr>
          <w:sz w:val="22"/>
          <w:szCs w:val="22"/>
        </w:rPr>
        <w:t xml:space="preserve">highlights specific functionalities of the software, demonstrating the utilities of each module and submodule </w:t>
      </w:r>
      <w:r w:rsidR="00D307F1">
        <w:rPr>
          <w:sz w:val="22"/>
          <w:szCs w:val="22"/>
        </w:rPr>
        <w:t>and</w:t>
      </w:r>
      <w:r w:rsidR="00D307F1" w:rsidRPr="00C64B14">
        <w:rPr>
          <w:sz w:val="22"/>
          <w:szCs w:val="22"/>
        </w:rPr>
        <w:t xml:space="preserve"> </w:t>
      </w:r>
      <w:r w:rsidRPr="00C64B14">
        <w:rPr>
          <w:sz w:val="22"/>
          <w:szCs w:val="22"/>
        </w:rPr>
        <w:t xml:space="preserve">how the platform supports key tasks such as quantitative phase analysis, cell counting, morphological profiling, </w:t>
      </w:r>
      <w:r w:rsidRPr="004E3B5C">
        <w:rPr>
          <w:sz w:val="22"/>
          <w:szCs w:val="22"/>
        </w:rPr>
        <w:t>and object</w:t>
      </w:r>
      <w:r w:rsidRPr="00C64B14">
        <w:rPr>
          <w:sz w:val="22"/>
          <w:szCs w:val="22"/>
        </w:rPr>
        <w:t xml:space="preserve"> tracking. </w:t>
      </w:r>
    </w:p>
    <w:p w14:paraId="34D8727B" w14:textId="7DDD0304" w:rsidR="00192B6F" w:rsidRDefault="00192B6F" w:rsidP="00E01767">
      <w:pPr>
        <w:spacing w:after="0" w:line="240" w:lineRule="auto"/>
        <w:jc w:val="both"/>
      </w:pPr>
    </w:p>
    <w:p w14:paraId="6D54D491" w14:textId="30E080C9" w:rsidR="001118BC" w:rsidRPr="00CE56AF" w:rsidRDefault="00456209" w:rsidP="00CE56AF">
      <w:pPr>
        <w:jc w:val="both"/>
        <w:rPr>
          <w:b/>
          <w:bCs/>
        </w:rPr>
      </w:pPr>
      <w:r>
        <w:rPr>
          <w:b/>
          <w:bCs/>
        </w:rPr>
        <w:t xml:space="preserve">Imaging </w:t>
      </w:r>
      <w:r w:rsidR="00DC77A3" w:rsidRPr="00CE56AF">
        <w:rPr>
          <w:b/>
          <w:bCs/>
        </w:rPr>
        <w:t xml:space="preserve">of </w:t>
      </w:r>
      <w:r>
        <w:rPr>
          <w:b/>
          <w:bCs/>
        </w:rPr>
        <w:t xml:space="preserve">defocused </w:t>
      </w:r>
      <w:r w:rsidR="00DC77A3" w:rsidRPr="00CE56AF">
        <w:rPr>
          <w:b/>
          <w:bCs/>
        </w:rPr>
        <w:t xml:space="preserve">Red Blood Cell </w:t>
      </w:r>
      <w:r>
        <w:rPr>
          <w:b/>
          <w:bCs/>
        </w:rPr>
        <w:t>samples</w:t>
      </w:r>
    </w:p>
    <w:p w14:paraId="7F92A915" w14:textId="7A2DA65B" w:rsidR="006C0CB0" w:rsidRDefault="00BA3901" w:rsidP="00CE09B2">
      <w:pPr>
        <w:spacing w:after="0" w:line="240" w:lineRule="auto"/>
        <w:jc w:val="both"/>
        <w:rPr>
          <w:sz w:val="22"/>
          <w:szCs w:val="22"/>
        </w:rPr>
      </w:pPr>
      <w:r>
        <w:rPr>
          <w:sz w:val="22"/>
          <w:szCs w:val="22"/>
        </w:rPr>
        <w:t xml:space="preserve">To evaluate </w:t>
      </w:r>
      <w:proofErr w:type="spellStart"/>
      <w:r w:rsidRPr="00E01767">
        <w:rPr>
          <w:i/>
          <w:iCs/>
          <w:sz w:val="22"/>
          <w:szCs w:val="22"/>
        </w:rPr>
        <w:t>HoloBio</w:t>
      </w:r>
      <w:proofErr w:type="spellEnd"/>
      <w:r>
        <w:rPr>
          <w:sz w:val="22"/>
          <w:szCs w:val="22"/>
        </w:rPr>
        <w:t xml:space="preserve"> on experimentally defocused off-axis DHM data, w</w:t>
      </w:r>
      <w:r w:rsidR="00DC77A3" w:rsidRPr="00DC77A3">
        <w:rPr>
          <w:sz w:val="22"/>
          <w:szCs w:val="22"/>
        </w:rPr>
        <w:t xml:space="preserve">e </w:t>
      </w:r>
      <w:r>
        <w:rPr>
          <w:sz w:val="22"/>
          <w:szCs w:val="22"/>
        </w:rPr>
        <w:t>imaged</w:t>
      </w:r>
      <w:r w:rsidRPr="00DC77A3">
        <w:rPr>
          <w:sz w:val="22"/>
          <w:szCs w:val="22"/>
        </w:rPr>
        <w:t xml:space="preserve"> </w:t>
      </w:r>
      <w:r>
        <w:rPr>
          <w:sz w:val="22"/>
          <w:szCs w:val="22"/>
        </w:rPr>
        <w:t>R</w:t>
      </w:r>
      <w:r w:rsidR="00DC77A3" w:rsidRPr="00DC77A3">
        <w:rPr>
          <w:sz w:val="22"/>
          <w:szCs w:val="22"/>
        </w:rPr>
        <w:t xml:space="preserve">ed </w:t>
      </w:r>
      <w:r>
        <w:rPr>
          <w:sz w:val="22"/>
          <w:szCs w:val="22"/>
        </w:rPr>
        <w:t>B</w:t>
      </w:r>
      <w:r w:rsidR="00DC77A3" w:rsidRPr="00DC77A3">
        <w:rPr>
          <w:sz w:val="22"/>
          <w:szCs w:val="22"/>
        </w:rPr>
        <w:t xml:space="preserve">lood </w:t>
      </w:r>
      <w:r>
        <w:rPr>
          <w:sz w:val="22"/>
          <w:szCs w:val="22"/>
        </w:rPr>
        <w:t>C</w:t>
      </w:r>
      <w:r w:rsidR="003E6C2D">
        <w:rPr>
          <w:sz w:val="22"/>
          <w:szCs w:val="22"/>
        </w:rPr>
        <w:t>ell</w:t>
      </w:r>
      <w:r w:rsidR="00005413">
        <w:rPr>
          <w:sz w:val="22"/>
          <w:szCs w:val="22"/>
        </w:rPr>
        <w:t>s</w:t>
      </w:r>
      <w:r w:rsidR="00DC77A3" w:rsidRPr="00DC77A3">
        <w:rPr>
          <w:sz w:val="22"/>
          <w:szCs w:val="22"/>
        </w:rPr>
        <w:t xml:space="preserve"> </w:t>
      </w:r>
      <w:r w:rsidRPr="00DC77A3">
        <w:rPr>
          <w:sz w:val="22"/>
          <w:szCs w:val="22"/>
        </w:rPr>
        <w:t>(RBC)</w:t>
      </w:r>
      <w:r>
        <w:rPr>
          <w:sz w:val="22"/>
          <w:szCs w:val="22"/>
        </w:rPr>
        <w:t xml:space="preserve"> </w:t>
      </w:r>
      <w:r w:rsidR="00005413">
        <w:rPr>
          <w:sz w:val="22"/>
          <w:szCs w:val="22"/>
        </w:rPr>
        <w:t xml:space="preserve">located </w:t>
      </w:r>
      <w:r w:rsidR="00DF6E6F" w:rsidRPr="00DF6E6F">
        <w:rPr>
          <w:sz w:val="22"/>
          <w:szCs w:val="22"/>
        </w:rPr>
        <w:t xml:space="preserve">at </w:t>
      </w:r>
      <w:r w:rsidR="00005413">
        <w:rPr>
          <w:sz w:val="22"/>
          <w:szCs w:val="22"/>
        </w:rPr>
        <w:t xml:space="preserve">different </w:t>
      </w:r>
      <w:r w:rsidR="00DF6E6F" w:rsidRPr="00DF6E6F">
        <w:rPr>
          <w:sz w:val="22"/>
          <w:szCs w:val="22"/>
        </w:rPr>
        <w:t>axial positions from the</w:t>
      </w:r>
      <w:r w:rsidR="00005413">
        <w:rPr>
          <w:sz w:val="22"/>
          <w:szCs w:val="22"/>
        </w:rPr>
        <w:t xml:space="preserve"> working distance of the</w:t>
      </w:r>
      <w:r w:rsidR="00DF6E6F" w:rsidRPr="00DF6E6F">
        <w:rPr>
          <w:sz w:val="22"/>
          <w:szCs w:val="22"/>
        </w:rPr>
        <w:t xml:space="preserve"> microscope objective (MO) </w:t>
      </w:r>
      <w:r w:rsidR="00005413">
        <w:rPr>
          <w:sz w:val="22"/>
          <w:szCs w:val="22"/>
        </w:rPr>
        <w:t>lens</w:t>
      </w:r>
      <w:r w:rsidR="00DF6E6F" w:rsidRPr="00DF6E6F">
        <w:rPr>
          <w:sz w:val="22"/>
          <w:szCs w:val="22"/>
        </w:rPr>
        <w:t>.</w:t>
      </w:r>
      <w:r w:rsidR="00DF6E6F" w:rsidRPr="00DF6E6F" w:rsidDel="00BA3901">
        <w:rPr>
          <w:sz w:val="22"/>
          <w:szCs w:val="22"/>
        </w:rPr>
        <w:t xml:space="preserve"> </w:t>
      </w:r>
      <w:r w:rsidR="00DF6E6F">
        <w:rPr>
          <w:sz w:val="22"/>
          <w:szCs w:val="22"/>
        </w:rPr>
        <w:t xml:space="preserve">This experiment comprises two steps: </w:t>
      </w:r>
      <w:r>
        <w:rPr>
          <w:sz w:val="22"/>
          <w:szCs w:val="22"/>
        </w:rPr>
        <w:t xml:space="preserve">(1) </w:t>
      </w:r>
      <w:r w:rsidR="00DF6E6F">
        <w:rPr>
          <w:sz w:val="22"/>
          <w:szCs w:val="22"/>
        </w:rPr>
        <w:t xml:space="preserve">numerical </w:t>
      </w:r>
      <w:r>
        <w:rPr>
          <w:sz w:val="22"/>
          <w:szCs w:val="22"/>
        </w:rPr>
        <w:t>reconstructi</w:t>
      </w:r>
      <w:r w:rsidR="00DF6E6F">
        <w:rPr>
          <w:sz w:val="22"/>
          <w:szCs w:val="22"/>
        </w:rPr>
        <w:t xml:space="preserve">on </w:t>
      </w:r>
      <w:r>
        <w:rPr>
          <w:sz w:val="22"/>
          <w:szCs w:val="22"/>
        </w:rPr>
        <w:t xml:space="preserve">and </w:t>
      </w:r>
      <w:r w:rsidR="00DF6E6F">
        <w:rPr>
          <w:sz w:val="22"/>
          <w:szCs w:val="22"/>
        </w:rPr>
        <w:t xml:space="preserve">phase </w:t>
      </w:r>
      <w:r w:rsidR="00785204" w:rsidRPr="006932EC">
        <w:rPr>
          <w:sz w:val="22"/>
          <w:szCs w:val="22"/>
        </w:rPr>
        <w:t>compensati</w:t>
      </w:r>
      <w:r w:rsidR="00DF6E6F">
        <w:rPr>
          <w:sz w:val="22"/>
          <w:szCs w:val="22"/>
        </w:rPr>
        <w:t xml:space="preserve">on of the recorded </w:t>
      </w:r>
      <w:r w:rsidR="00785204" w:rsidRPr="006932EC">
        <w:rPr>
          <w:sz w:val="22"/>
          <w:szCs w:val="22"/>
        </w:rPr>
        <w:t>holograms</w:t>
      </w:r>
      <w:r>
        <w:rPr>
          <w:sz w:val="22"/>
          <w:szCs w:val="22"/>
        </w:rPr>
        <w:t xml:space="preserve">, </w:t>
      </w:r>
      <w:r w:rsidR="00785204" w:rsidRPr="006932EC">
        <w:rPr>
          <w:sz w:val="22"/>
          <w:szCs w:val="22"/>
        </w:rPr>
        <w:t xml:space="preserve">and </w:t>
      </w:r>
      <w:r>
        <w:rPr>
          <w:sz w:val="22"/>
          <w:szCs w:val="22"/>
        </w:rPr>
        <w:t xml:space="preserve">(2) autofocusing </w:t>
      </w:r>
      <w:r w:rsidR="00DF6E6F">
        <w:rPr>
          <w:sz w:val="22"/>
          <w:szCs w:val="22"/>
        </w:rPr>
        <w:t xml:space="preserve">of </w:t>
      </w:r>
      <w:r>
        <w:rPr>
          <w:sz w:val="22"/>
          <w:szCs w:val="22"/>
        </w:rPr>
        <w:t xml:space="preserve">the recovered </w:t>
      </w:r>
      <w:r w:rsidR="00785204" w:rsidRPr="006932EC">
        <w:rPr>
          <w:sz w:val="22"/>
          <w:szCs w:val="22"/>
        </w:rPr>
        <w:t xml:space="preserve">complex </w:t>
      </w:r>
      <w:r>
        <w:rPr>
          <w:sz w:val="22"/>
          <w:szCs w:val="22"/>
        </w:rPr>
        <w:t>wave</w:t>
      </w:r>
      <w:r w:rsidR="00785204" w:rsidRPr="006932EC">
        <w:rPr>
          <w:sz w:val="22"/>
          <w:szCs w:val="22"/>
        </w:rPr>
        <w:t>field.</w:t>
      </w:r>
      <w:r w:rsidR="00785204">
        <w:rPr>
          <w:sz w:val="22"/>
          <w:szCs w:val="22"/>
        </w:rPr>
        <w:t xml:space="preserve"> </w:t>
      </w:r>
      <w:r w:rsidR="00E97B4C" w:rsidRPr="00C64B14">
        <w:rPr>
          <w:sz w:val="22"/>
          <w:szCs w:val="22"/>
        </w:rPr>
        <w:t xml:space="preserve">The RBCs were obtained from </w:t>
      </w:r>
      <w:r w:rsidR="006C0CB0" w:rsidRPr="00C64B14">
        <w:rPr>
          <w:sz w:val="22"/>
          <w:szCs w:val="22"/>
        </w:rPr>
        <w:t xml:space="preserve">Carolina Biological Supply Company (item # C25222) </w:t>
      </w:r>
      <w:r w:rsidR="00E97B4C" w:rsidRPr="00C64B14">
        <w:rPr>
          <w:sz w:val="22"/>
          <w:szCs w:val="22"/>
        </w:rPr>
        <w:t xml:space="preserve">and imaged using a </w:t>
      </w:r>
      <w:r w:rsidR="006C0CB0" w:rsidRPr="00C64B14">
        <w:rPr>
          <w:sz w:val="22"/>
          <w:szCs w:val="22"/>
        </w:rPr>
        <w:t>telecentric</w:t>
      </w:r>
      <w:r w:rsidR="00E97B4C" w:rsidRPr="00C64B14">
        <w:rPr>
          <w:sz w:val="22"/>
          <w:szCs w:val="22"/>
        </w:rPr>
        <w:t xml:space="preserve"> off-axis </w:t>
      </w:r>
      <w:r w:rsidR="006C0CB0" w:rsidRPr="00C64B14">
        <w:rPr>
          <w:sz w:val="22"/>
          <w:szCs w:val="22"/>
        </w:rPr>
        <w:t xml:space="preserve">DHM system </w:t>
      </w:r>
      <w:r w:rsidR="00E97B4C" w:rsidRPr="00C64B14">
        <w:rPr>
          <w:sz w:val="22"/>
          <w:szCs w:val="22"/>
        </w:rPr>
        <w:t>based on a common-path interferometer</w:t>
      </w:r>
      <w:r w:rsidR="007A1B4A">
        <w:rPr>
          <w:sz w:val="22"/>
          <w:szCs w:val="22"/>
        </w:rPr>
        <w:t xml:space="preserve"> </w:t>
      </w:r>
      <w:sdt>
        <w:sdtPr>
          <w:rPr>
            <w:rFonts w:ascii="Aptos" w:hAnsi="Aptos"/>
            <w:color w:val="000000"/>
            <w:sz w:val="22"/>
            <w:szCs w:val="22"/>
          </w:rPr>
          <w:tag w:val="MENDELEY_CITATION_v3_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"/>
          <w:id w:val="759645499"/>
          <w:placeholder>
            <w:docPart w:val="DefaultPlaceholder_-1854013440"/>
          </w:placeholder>
        </w:sdtPr>
        <w:sdtContent>
          <w:r w:rsidR="00BD07F3" w:rsidRPr="00BD07F3">
            <w:rPr>
              <w:rFonts w:ascii="Aptos" w:hAnsi="Aptos"/>
              <w:color w:val="000000"/>
              <w:sz w:val="22"/>
              <w:szCs w:val="22"/>
            </w:rPr>
            <w:t> [35]</w:t>
          </w:r>
        </w:sdtContent>
      </w:sdt>
      <w:r w:rsidR="00E97B4C" w:rsidRPr="00C64B14">
        <w:rPr>
          <w:sz w:val="22"/>
          <w:szCs w:val="22"/>
        </w:rPr>
        <w:t xml:space="preserve">. </w:t>
      </w:r>
      <w:r w:rsidR="00DC77A3">
        <w:rPr>
          <w:sz w:val="22"/>
          <w:szCs w:val="22"/>
        </w:rPr>
        <w:t>I</w:t>
      </w:r>
      <w:r w:rsidR="00E97B4C" w:rsidRPr="00C64B14">
        <w:rPr>
          <w:sz w:val="22"/>
          <w:szCs w:val="22"/>
        </w:rPr>
        <w:t xml:space="preserve">llumination was provided by a </w:t>
      </w:r>
      <w:r w:rsidR="006C0CB0" w:rsidRPr="00C64B14">
        <w:rPr>
          <w:sz w:val="22"/>
          <w:szCs w:val="22"/>
        </w:rPr>
        <w:t xml:space="preserve">low-power 532-nm laser diode module (CPS532, Thorlabs). The imaging system </w:t>
      </w:r>
      <w:r w:rsidR="00DC77A3">
        <w:rPr>
          <w:sz w:val="22"/>
          <w:szCs w:val="22"/>
        </w:rPr>
        <w:t xml:space="preserve">includes </w:t>
      </w:r>
      <w:r w:rsidR="002C4829" w:rsidRPr="00C64B14">
        <w:rPr>
          <w:sz w:val="22"/>
          <w:szCs w:val="22"/>
        </w:rPr>
        <w:t>a</w:t>
      </w:r>
      <w:r w:rsidR="006C0CB0" w:rsidRPr="00C64B14">
        <w:rPr>
          <w:sz w:val="22"/>
          <w:szCs w:val="22"/>
        </w:rPr>
        <w:t xml:space="preserve"> 40×/0.75 NA infinity-corrected Nikon MO lens and </w:t>
      </w:r>
      <w:r w:rsidR="00DC77A3">
        <w:rPr>
          <w:sz w:val="22"/>
          <w:szCs w:val="22"/>
        </w:rPr>
        <w:t xml:space="preserve">a </w:t>
      </w:r>
      <w:r w:rsidR="002C4829" w:rsidRPr="00C64B14">
        <w:rPr>
          <w:sz w:val="22"/>
          <w:szCs w:val="22"/>
        </w:rPr>
        <w:t>200</w:t>
      </w:r>
      <w:r w:rsidR="00005413">
        <w:rPr>
          <w:sz w:val="22"/>
          <w:szCs w:val="22"/>
        </w:rPr>
        <w:t>-</w:t>
      </w:r>
      <w:r w:rsidR="002C4829" w:rsidRPr="00C64B14">
        <w:rPr>
          <w:sz w:val="22"/>
          <w:szCs w:val="22"/>
        </w:rPr>
        <w:t xml:space="preserve">mm </w:t>
      </w:r>
      <w:r w:rsidR="006C0CB0" w:rsidRPr="00C64B14">
        <w:rPr>
          <w:sz w:val="22"/>
          <w:szCs w:val="22"/>
        </w:rPr>
        <w:t xml:space="preserve">tube lens. </w:t>
      </w:r>
      <w:r w:rsidR="002C4829" w:rsidRPr="00C64B14">
        <w:rPr>
          <w:sz w:val="22"/>
          <w:szCs w:val="22"/>
        </w:rPr>
        <w:t>Holograms were recorded using a digital camera with a resolution of 5472 × 3648 pixels and a 2.4</w:t>
      </w:r>
      <w:r w:rsidR="00005413">
        <w:rPr>
          <w:sz w:val="22"/>
          <w:szCs w:val="22"/>
        </w:rPr>
        <w:t>-</w:t>
      </w:r>
      <w:r w:rsidR="002C4829" w:rsidRPr="00C64B14">
        <w:rPr>
          <w:sz w:val="22"/>
          <w:szCs w:val="22"/>
        </w:rPr>
        <w:t xml:space="preserve">µm pixel pitch. </w:t>
      </w:r>
      <w:r w:rsidR="00DF6E6F">
        <w:rPr>
          <w:sz w:val="22"/>
          <w:szCs w:val="22"/>
        </w:rPr>
        <w:t>Controlled</w:t>
      </w:r>
      <w:r w:rsidR="00DF6E6F" w:rsidRPr="00DC77A3">
        <w:rPr>
          <w:sz w:val="22"/>
          <w:szCs w:val="22"/>
        </w:rPr>
        <w:t xml:space="preserve"> </w:t>
      </w:r>
      <w:r w:rsidR="00DC77A3" w:rsidRPr="00DC77A3">
        <w:rPr>
          <w:sz w:val="22"/>
          <w:szCs w:val="22"/>
        </w:rPr>
        <w:t xml:space="preserve">defocus was introduced by </w:t>
      </w:r>
      <w:r w:rsidR="00DF6E6F">
        <w:rPr>
          <w:sz w:val="22"/>
          <w:szCs w:val="22"/>
        </w:rPr>
        <w:t xml:space="preserve">axially </w:t>
      </w:r>
      <w:r w:rsidR="000E4E30">
        <w:rPr>
          <w:sz w:val="22"/>
          <w:szCs w:val="22"/>
        </w:rPr>
        <w:t xml:space="preserve">translating the sample </w:t>
      </w:r>
      <w:r w:rsidR="00DF6E6F">
        <w:rPr>
          <w:sz w:val="22"/>
          <w:szCs w:val="22"/>
        </w:rPr>
        <w:t>with</w:t>
      </w:r>
      <w:r w:rsidR="00DC77A3" w:rsidRPr="00DC77A3">
        <w:rPr>
          <w:sz w:val="22"/>
          <w:szCs w:val="22"/>
        </w:rPr>
        <w:t xml:space="preserve"> a micrometer translation stage</w:t>
      </w:r>
      <w:r w:rsidR="000E4E30">
        <w:rPr>
          <w:sz w:val="22"/>
          <w:szCs w:val="22"/>
        </w:rPr>
        <w:t>.</w:t>
      </w:r>
    </w:p>
    <w:p w14:paraId="70D6CF61" w14:textId="77777777" w:rsidR="00E6603E" w:rsidRDefault="00E6603E" w:rsidP="00C64B14">
      <w:pPr>
        <w:spacing w:after="0" w:line="240" w:lineRule="auto"/>
        <w:jc w:val="both"/>
        <w:rPr>
          <w:sz w:val="22"/>
          <w:szCs w:val="22"/>
        </w:rPr>
      </w:pPr>
    </w:p>
    <w:p w14:paraId="5D1E391B" w14:textId="0352438D" w:rsidR="00800A1F" w:rsidRPr="0001372A" w:rsidRDefault="00911D13" w:rsidP="00C64B14">
      <w:pPr>
        <w:spacing w:after="0" w:line="240" w:lineRule="auto"/>
        <w:jc w:val="both"/>
        <w:rPr>
          <w:sz w:val="22"/>
          <w:szCs w:val="22"/>
        </w:rPr>
      </w:pPr>
      <w:r>
        <w:rPr>
          <w:sz w:val="22"/>
          <w:szCs w:val="22"/>
        </w:rPr>
        <w:lastRenderedPageBreak/>
        <w:t xml:space="preserve">Using the </w:t>
      </w:r>
      <w:r w:rsidRPr="00E01767">
        <w:rPr>
          <w:i/>
          <w:iCs/>
          <w:sz w:val="22"/>
          <w:szCs w:val="22"/>
        </w:rPr>
        <w:t>Offline</w:t>
      </w:r>
      <w:r w:rsidRPr="00911D13">
        <w:rPr>
          <w:sz w:val="22"/>
          <w:szCs w:val="22"/>
        </w:rPr>
        <w:t xml:space="preserve"> DHM package</w:t>
      </w:r>
      <w:r>
        <w:rPr>
          <w:sz w:val="22"/>
          <w:szCs w:val="22"/>
        </w:rPr>
        <w:t>, t</w:t>
      </w:r>
      <w:r w:rsidR="009B058F" w:rsidRPr="009B058F">
        <w:rPr>
          <w:sz w:val="22"/>
          <w:szCs w:val="22"/>
        </w:rPr>
        <w:t xml:space="preserve">he phase compensation process begins by selecting the </w:t>
      </w:r>
      <w:r w:rsidR="009B058F" w:rsidRPr="00E01767">
        <w:rPr>
          <w:i/>
          <w:iCs/>
          <w:sz w:val="22"/>
          <w:szCs w:val="22"/>
        </w:rPr>
        <w:t>Phase Compensation</w:t>
      </w:r>
      <w:r w:rsidR="009B058F" w:rsidRPr="009B058F">
        <w:rPr>
          <w:sz w:val="22"/>
          <w:szCs w:val="22"/>
        </w:rPr>
        <w:t xml:space="preserve"> option</w:t>
      </w:r>
      <w:r w:rsidR="00005413">
        <w:rPr>
          <w:sz w:val="22"/>
          <w:szCs w:val="22"/>
        </w:rPr>
        <w:t>,</w:t>
      </w:r>
      <w:r w:rsidR="009B058F" w:rsidRPr="009B058F">
        <w:rPr>
          <w:sz w:val="22"/>
          <w:szCs w:val="22"/>
        </w:rPr>
        <w:t xml:space="preserve"> which opens the </w:t>
      </w:r>
      <w:r w:rsidR="00731117">
        <w:rPr>
          <w:sz w:val="22"/>
          <w:szCs w:val="22"/>
        </w:rPr>
        <w:t xml:space="preserve">sub-panel </w:t>
      </w:r>
      <w:r w:rsidR="00CA3207" w:rsidRPr="00B061D3">
        <w:rPr>
          <w:sz w:val="22"/>
          <w:szCs w:val="22"/>
        </w:rPr>
        <w:t xml:space="preserve">shown in </w:t>
      </w:r>
      <w:r w:rsidR="00AD13EC">
        <w:rPr>
          <w:kern w:val="0"/>
          <w:sz w:val="22"/>
          <w:szCs w:val="22"/>
          <w14:ligatures w14:val="none"/>
        </w:rPr>
        <w:fldChar w:fldCharType="begin"/>
      </w:r>
      <w:r w:rsidR="00AD13EC">
        <w:rPr>
          <w:kern w:val="0"/>
          <w:sz w:val="22"/>
          <w:szCs w:val="22"/>
          <w14:ligatures w14:val="none"/>
        </w:rPr>
        <w:instrText xml:space="preserve"> REF _Ref216791841 \h </w:instrText>
      </w:r>
      <w:r w:rsidR="00AD13EC">
        <w:rPr>
          <w:kern w:val="0"/>
          <w:sz w:val="22"/>
          <w:szCs w:val="22"/>
          <w14:ligatures w14:val="none"/>
        </w:rPr>
      </w:r>
      <w:r w:rsidR="00AD13EC">
        <w:rPr>
          <w:kern w:val="0"/>
          <w:sz w:val="22"/>
          <w:szCs w:val="22"/>
          <w14:ligatures w14:val="none"/>
        </w:rPr>
        <w:fldChar w:fldCharType="separate"/>
      </w:r>
      <w:r w:rsidR="00AD13EC">
        <w:rPr>
          <w:b/>
          <w:bCs/>
          <w:kern w:val="0"/>
          <w14:ligatures w14:val="none"/>
        </w:rPr>
        <w:t xml:space="preserve">Fig. </w:t>
      </w:r>
      <w:r w:rsidR="00AD13EC">
        <w:rPr>
          <w:b/>
          <w:bCs/>
          <w:noProof/>
          <w:kern w:val="0"/>
          <w14:ligatures w14:val="none"/>
        </w:rPr>
        <w:t>6</w:t>
      </w:r>
      <w:r w:rsidR="00AD13EC">
        <w:rPr>
          <w:kern w:val="0"/>
          <w:sz w:val="22"/>
          <w:szCs w:val="22"/>
          <w14:ligatures w14:val="none"/>
        </w:rPr>
        <w:fldChar w:fldCharType="end"/>
      </w:r>
      <w:r w:rsidR="00AD13EC">
        <w:rPr>
          <w:b/>
          <w:bCs/>
          <w:kern w:val="0"/>
          <w:sz w:val="22"/>
          <w:szCs w:val="22"/>
          <w14:ligatures w14:val="none"/>
        </w:rPr>
        <w:t>A</w:t>
      </w:r>
      <w:r w:rsidR="00AD13EC">
        <w:rPr>
          <w:kern w:val="0"/>
          <w:sz w:val="22"/>
          <w:szCs w:val="22"/>
          <w14:ligatures w14:val="none"/>
        </w:rPr>
        <w:t>. This panel is organized into five functional blocks, numbered with Roman numerals</w:t>
      </w:r>
      <w:r w:rsidR="00800A1F" w:rsidRPr="00B061D3">
        <w:rPr>
          <w:sz w:val="22"/>
          <w:szCs w:val="22"/>
        </w:rPr>
        <w:t xml:space="preserve"> for clarity. In section (i</w:t>
      </w:r>
      <w:r w:rsidR="0001372A" w:rsidRPr="00B061D3">
        <w:rPr>
          <w:sz w:val="22"/>
          <w:szCs w:val="22"/>
        </w:rPr>
        <w:t>i</w:t>
      </w:r>
      <w:r w:rsidR="00800A1F" w:rsidRPr="00B061D3">
        <w:rPr>
          <w:sz w:val="22"/>
          <w:szCs w:val="22"/>
        </w:rPr>
        <w:t xml:space="preserve">), the user selects the compensation method from </w:t>
      </w:r>
      <w:r>
        <w:rPr>
          <w:sz w:val="22"/>
          <w:szCs w:val="22"/>
        </w:rPr>
        <w:t xml:space="preserve">the </w:t>
      </w:r>
      <w:r w:rsidR="00800A1F" w:rsidRPr="00B061D3">
        <w:rPr>
          <w:sz w:val="22"/>
          <w:szCs w:val="22"/>
        </w:rPr>
        <w:t>four available options</w:t>
      </w:r>
      <w:r>
        <w:rPr>
          <w:sz w:val="22"/>
          <w:szCs w:val="22"/>
        </w:rPr>
        <w:t xml:space="preserve"> (see </w:t>
      </w:r>
      <w:r w:rsidRPr="00911D13">
        <w:rPr>
          <w:sz w:val="22"/>
          <w:szCs w:val="22"/>
        </w:rPr>
        <w:t>Design and Implementation</w:t>
      </w:r>
      <w:r>
        <w:rPr>
          <w:sz w:val="22"/>
          <w:szCs w:val="22"/>
        </w:rPr>
        <w:t xml:space="preserve"> section)</w:t>
      </w:r>
      <w:r w:rsidR="00800A1F" w:rsidRPr="00B061D3">
        <w:rPr>
          <w:sz w:val="22"/>
          <w:szCs w:val="22"/>
        </w:rPr>
        <w:t xml:space="preserve">. These methods are tailored to different optical configurations. For this demonstration, the </w:t>
      </w:r>
      <w:r w:rsidR="00800A1F" w:rsidRPr="00E01767">
        <w:rPr>
          <w:i/>
          <w:iCs/>
          <w:sz w:val="22"/>
          <w:szCs w:val="22"/>
        </w:rPr>
        <w:t>Vortex Legendre</w:t>
      </w:r>
      <w:r w:rsidR="00800A1F" w:rsidRPr="00B061D3">
        <w:rPr>
          <w:sz w:val="22"/>
          <w:szCs w:val="22"/>
        </w:rPr>
        <w:t xml:space="preserve"> </w:t>
      </w:r>
      <w:r>
        <w:rPr>
          <w:sz w:val="22"/>
          <w:szCs w:val="22"/>
        </w:rPr>
        <w:t xml:space="preserve">fitting </w:t>
      </w:r>
      <w:r w:rsidR="00800A1F" w:rsidRPr="00B061D3">
        <w:rPr>
          <w:sz w:val="22"/>
          <w:szCs w:val="22"/>
        </w:rPr>
        <w:t>method was chosen. Section (ii</w:t>
      </w:r>
      <w:r w:rsidR="0001372A" w:rsidRPr="00B061D3">
        <w:rPr>
          <w:sz w:val="22"/>
          <w:szCs w:val="22"/>
        </w:rPr>
        <w:t>i</w:t>
      </w:r>
      <w:r w:rsidR="00800A1F" w:rsidRPr="00B061D3">
        <w:rPr>
          <w:sz w:val="22"/>
          <w:szCs w:val="22"/>
        </w:rPr>
        <w:t xml:space="preserve">) allows the user to input the reconstruction parameters, specifically the illumination wavelength and the pixel pitch in both X and Y directions. For this experiment, the values were set to 0.532 µm, 2.4 µm, and 2.4 µm, respectively, </w:t>
      </w:r>
      <w:r w:rsidR="00AD13EC">
        <w:rPr>
          <w:sz w:val="22"/>
          <w:szCs w:val="22"/>
        </w:rPr>
        <w:t>according</w:t>
      </w:r>
      <w:r w:rsidR="00800A1F" w:rsidRPr="00B061D3">
        <w:rPr>
          <w:sz w:val="22"/>
          <w:szCs w:val="22"/>
        </w:rPr>
        <w:t xml:space="preserve"> </w:t>
      </w:r>
      <w:r w:rsidR="00AD13EC">
        <w:rPr>
          <w:sz w:val="22"/>
          <w:szCs w:val="22"/>
        </w:rPr>
        <w:t>to</w:t>
      </w:r>
      <w:r w:rsidR="00800A1F" w:rsidRPr="00B061D3">
        <w:rPr>
          <w:sz w:val="22"/>
          <w:szCs w:val="22"/>
        </w:rPr>
        <w:t xml:space="preserve"> the experimental setup</w:t>
      </w:r>
      <w:r w:rsidR="00AD13EC">
        <w:rPr>
          <w:sz w:val="22"/>
          <w:szCs w:val="22"/>
        </w:rPr>
        <w:t xml:space="preserve"> specifications</w:t>
      </w:r>
      <w:r w:rsidR="00800A1F" w:rsidRPr="00B061D3">
        <w:rPr>
          <w:sz w:val="22"/>
          <w:szCs w:val="22"/>
        </w:rPr>
        <w:t>.</w:t>
      </w:r>
      <w:r w:rsidR="0001372A" w:rsidRPr="00B061D3">
        <w:rPr>
          <w:sz w:val="22"/>
          <w:szCs w:val="22"/>
        </w:rPr>
        <w:t xml:space="preserve"> Section (iv) contains the Compensation Filter Options, where a spatial filtering method is selected to isolate the </w:t>
      </w:r>
      <w:proofErr w:type="gramStart"/>
      <w:r w:rsidR="0001372A" w:rsidRPr="00B061D3">
        <w:rPr>
          <w:sz w:val="22"/>
          <w:szCs w:val="22"/>
        </w:rPr>
        <w:t>+1 diffraction</w:t>
      </w:r>
      <w:proofErr w:type="gramEnd"/>
      <w:r w:rsidR="0001372A" w:rsidRPr="00B061D3">
        <w:rPr>
          <w:sz w:val="22"/>
          <w:szCs w:val="22"/>
        </w:rPr>
        <w:t xml:space="preserve"> order in the Fourier domain. The </w:t>
      </w:r>
      <w:r w:rsidR="0001372A" w:rsidRPr="00B061D3">
        <w:rPr>
          <w:i/>
          <w:iCs/>
          <w:sz w:val="22"/>
          <w:szCs w:val="22"/>
        </w:rPr>
        <w:t>Automatic Circular</w:t>
      </w:r>
      <w:r w:rsidR="0001372A" w:rsidRPr="00B061D3">
        <w:rPr>
          <w:sz w:val="22"/>
          <w:szCs w:val="22"/>
        </w:rPr>
        <w:t xml:space="preserve"> filter was selected in this case. Once configured, pressing the </w:t>
      </w:r>
      <w:r w:rsidR="0001372A" w:rsidRPr="00E01767">
        <w:rPr>
          <w:i/>
          <w:iCs/>
          <w:sz w:val="22"/>
          <w:szCs w:val="22"/>
        </w:rPr>
        <w:t>Compensate</w:t>
      </w:r>
      <w:r w:rsidR="0001372A" w:rsidRPr="00B061D3">
        <w:rPr>
          <w:sz w:val="22"/>
          <w:szCs w:val="22"/>
        </w:rPr>
        <w:t xml:space="preserve"> button initiates compensation. Upon clicking </w:t>
      </w:r>
      <w:r w:rsidR="0001372A" w:rsidRPr="00E01767">
        <w:rPr>
          <w:i/>
          <w:iCs/>
          <w:sz w:val="22"/>
          <w:szCs w:val="22"/>
        </w:rPr>
        <w:t>Compensate</w:t>
      </w:r>
      <w:r w:rsidR="0001372A" w:rsidRPr="00B061D3">
        <w:rPr>
          <w:sz w:val="22"/>
          <w:szCs w:val="22"/>
        </w:rPr>
        <w:t>, a pop-up window displays the filtered Fourier transform of the hologram, as shown in</w:t>
      </w:r>
      <w:r w:rsidR="0035328C" w:rsidRPr="00B061D3">
        <w:rPr>
          <w:sz w:val="22"/>
          <w:szCs w:val="22"/>
        </w:rPr>
        <w:t xml:space="preserve"> (B)</w:t>
      </w:r>
      <w:r w:rsidR="0001372A" w:rsidRPr="00B061D3">
        <w:rPr>
          <w:sz w:val="22"/>
          <w:szCs w:val="22"/>
        </w:rPr>
        <w:t xml:space="preserve">, enabling visual confirmation of the selected filter and its position. After closing the window, the software automatically applies the compensation and retrieves the complex object </w:t>
      </w:r>
      <w:r>
        <w:rPr>
          <w:sz w:val="22"/>
          <w:szCs w:val="22"/>
        </w:rPr>
        <w:t>wave</w:t>
      </w:r>
      <w:r w:rsidR="0001372A" w:rsidRPr="00B061D3">
        <w:rPr>
          <w:sz w:val="22"/>
          <w:szCs w:val="22"/>
        </w:rPr>
        <w:t xml:space="preserve">field. The resulting images are shown in </w:t>
      </w:r>
      <w:r w:rsidR="004D2793">
        <w:rPr>
          <w:sz w:val="22"/>
          <w:szCs w:val="22"/>
        </w:rPr>
        <w:fldChar w:fldCharType="begin"/>
      </w:r>
      <w:r w:rsidR="004D2793">
        <w:rPr>
          <w:sz w:val="22"/>
          <w:szCs w:val="22"/>
        </w:rPr>
        <w:instrText xml:space="preserve"> REF _Ref216791841 \h </w:instrText>
      </w:r>
      <w:r w:rsidR="004D2793">
        <w:rPr>
          <w:sz w:val="22"/>
          <w:szCs w:val="22"/>
        </w:rPr>
      </w:r>
      <w:r w:rsidR="004D2793">
        <w:rPr>
          <w:sz w:val="22"/>
          <w:szCs w:val="22"/>
        </w:rPr>
        <w:fldChar w:fldCharType="separate"/>
      </w:r>
      <w:r w:rsidR="004D2793" w:rsidRPr="00E01767">
        <w:rPr>
          <w:b/>
          <w:bCs/>
        </w:rPr>
        <w:t xml:space="preserve">Fig.  </w:t>
      </w:r>
      <w:r w:rsidR="004D2793" w:rsidRPr="00E01767">
        <w:rPr>
          <w:b/>
          <w:bCs/>
          <w:noProof/>
        </w:rPr>
        <w:t>6</w:t>
      </w:r>
      <w:r w:rsidR="004D2793">
        <w:rPr>
          <w:sz w:val="22"/>
          <w:szCs w:val="22"/>
        </w:rPr>
        <w:fldChar w:fldCharType="end"/>
      </w:r>
      <w:r w:rsidR="004D2793" w:rsidRPr="004D2793">
        <w:rPr>
          <w:b/>
          <w:bCs/>
          <w:sz w:val="22"/>
          <w:szCs w:val="22"/>
        </w:rPr>
        <w:t>C-E</w:t>
      </w:r>
      <w:r w:rsidR="0001372A" w:rsidRPr="00B061D3">
        <w:rPr>
          <w:sz w:val="22"/>
          <w:szCs w:val="22"/>
        </w:rPr>
        <w:t xml:space="preserve">. </w:t>
      </w:r>
      <w:r w:rsidR="00AD13EC">
        <w:rPr>
          <w:sz w:val="22"/>
          <w:szCs w:val="22"/>
        </w:rPr>
        <w:t xml:space="preserve">Panel </w:t>
      </w:r>
      <w:r w:rsidR="0001372A" w:rsidRPr="00B061D3">
        <w:rPr>
          <w:sz w:val="22"/>
          <w:szCs w:val="22"/>
        </w:rPr>
        <w:t>(</w:t>
      </w:r>
      <w:r w:rsidR="0035328C" w:rsidRPr="00B061D3">
        <w:rPr>
          <w:sz w:val="22"/>
          <w:szCs w:val="22"/>
        </w:rPr>
        <w:t>C</w:t>
      </w:r>
      <w:r w:rsidR="0001372A" w:rsidRPr="00B061D3">
        <w:rPr>
          <w:sz w:val="22"/>
          <w:szCs w:val="22"/>
        </w:rPr>
        <w:t>) displays</w:t>
      </w:r>
      <w:r w:rsidR="0001372A" w:rsidRPr="0001372A">
        <w:rPr>
          <w:sz w:val="22"/>
          <w:szCs w:val="22"/>
        </w:rPr>
        <w:t xml:space="preserve"> the original out-of-focus hologram. </w:t>
      </w:r>
      <w:r w:rsidR="0035328C">
        <w:rPr>
          <w:sz w:val="22"/>
          <w:szCs w:val="22"/>
        </w:rPr>
        <w:t>(D</w:t>
      </w:r>
      <w:r w:rsidR="0001372A" w:rsidRPr="0001372A">
        <w:rPr>
          <w:sz w:val="22"/>
          <w:szCs w:val="22"/>
        </w:rPr>
        <w:t>) shows the initial phase reconstruction (still out of focus), and (</w:t>
      </w:r>
      <w:r w:rsidR="0035328C">
        <w:rPr>
          <w:sz w:val="22"/>
          <w:szCs w:val="22"/>
        </w:rPr>
        <w:t>E</w:t>
      </w:r>
      <w:r w:rsidR="0001372A" w:rsidRPr="0001372A">
        <w:rPr>
          <w:sz w:val="22"/>
          <w:szCs w:val="22"/>
        </w:rPr>
        <w:t xml:space="preserve">) presents the final numerically refocused phase image. </w:t>
      </w:r>
      <w:r w:rsidR="0002642C" w:rsidRPr="00BD0CD5">
        <w:rPr>
          <w:sz w:val="22"/>
          <w:szCs w:val="22"/>
        </w:rPr>
        <w:t xml:space="preserve">For a detailed description of each </w:t>
      </w:r>
      <w:r w:rsidR="0002642C">
        <w:rPr>
          <w:sz w:val="22"/>
          <w:szCs w:val="22"/>
        </w:rPr>
        <w:t xml:space="preserve">compensation </w:t>
      </w:r>
      <w:r w:rsidR="0002642C" w:rsidRPr="00BD0CD5">
        <w:rPr>
          <w:sz w:val="22"/>
          <w:szCs w:val="22"/>
        </w:rPr>
        <w:t xml:space="preserve">method </w:t>
      </w:r>
      <w:r w:rsidR="0002642C">
        <w:rPr>
          <w:sz w:val="22"/>
          <w:szCs w:val="22"/>
        </w:rPr>
        <w:t xml:space="preserve">and compensation filter options, </w:t>
      </w:r>
      <w:r w:rsidR="0002642C" w:rsidRPr="00BD0CD5">
        <w:rPr>
          <w:sz w:val="22"/>
          <w:szCs w:val="22"/>
        </w:rPr>
        <w:t xml:space="preserve">readers are referred to the </w:t>
      </w:r>
      <w:proofErr w:type="spellStart"/>
      <w:r w:rsidR="0002642C" w:rsidRPr="00E01767">
        <w:rPr>
          <w:b/>
          <w:bCs/>
          <w:i/>
          <w:iCs/>
          <w:sz w:val="22"/>
          <w:szCs w:val="22"/>
        </w:rPr>
        <w:t>HoloBio</w:t>
      </w:r>
      <w:proofErr w:type="spellEnd"/>
      <w:r w:rsidR="0002642C" w:rsidRPr="00BD0CD5">
        <w:rPr>
          <w:b/>
          <w:bCs/>
          <w:sz w:val="22"/>
          <w:szCs w:val="22"/>
        </w:rPr>
        <w:t xml:space="preserve"> </w:t>
      </w:r>
      <w:r w:rsidR="0002642C">
        <w:rPr>
          <w:b/>
          <w:bCs/>
          <w:sz w:val="22"/>
          <w:szCs w:val="22"/>
        </w:rPr>
        <w:t>u</w:t>
      </w:r>
      <w:r w:rsidR="0002642C" w:rsidRPr="00BD0CD5">
        <w:rPr>
          <w:b/>
          <w:bCs/>
          <w:sz w:val="22"/>
          <w:szCs w:val="22"/>
        </w:rPr>
        <w:t xml:space="preserve">ser </w:t>
      </w:r>
      <w:r w:rsidR="0002642C">
        <w:rPr>
          <w:b/>
          <w:bCs/>
          <w:sz w:val="22"/>
          <w:szCs w:val="22"/>
        </w:rPr>
        <w:t>m</w:t>
      </w:r>
      <w:r w:rsidR="0002642C" w:rsidRPr="00BD0CD5">
        <w:rPr>
          <w:b/>
          <w:bCs/>
          <w:sz w:val="22"/>
          <w:szCs w:val="22"/>
        </w:rPr>
        <w:t>anual</w:t>
      </w:r>
      <w:r w:rsidR="0002642C" w:rsidRPr="00BD0CD5">
        <w:rPr>
          <w:sz w:val="22"/>
          <w:szCs w:val="22"/>
        </w:rPr>
        <w:t>.</w:t>
      </w:r>
      <w:r w:rsidR="0002642C" w:rsidRPr="00800A1F">
        <w:rPr>
          <w:sz w:val="22"/>
          <w:szCs w:val="22"/>
        </w:rPr>
        <w:t xml:space="preserve"> </w:t>
      </w:r>
    </w:p>
    <w:p w14:paraId="664781C7" w14:textId="77777777" w:rsidR="00800A1F" w:rsidRDefault="00800A1F" w:rsidP="00C64B14">
      <w:pPr>
        <w:spacing w:after="0" w:line="240" w:lineRule="auto"/>
        <w:jc w:val="both"/>
        <w:rPr>
          <w:sz w:val="22"/>
          <w:szCs w:val="22"/>
        </w:rPr>
      </w:pPr>
    </w:p>
    <w:p w14:paraId="4A700C2F" w14:textId="77777777" w:rsidR="00E01767" w:rsidRDefault="0035328C" w:rsidP="00E01767">
      <w:pPr>
        <w:keepNext/>
        <w:spacing w:after="0" w:line="240" w:lineRule="auto"/>
        <w:jc w:val="center"/>
      </w:pPr>
      <w:r>
        <w:rPr>
          <w:noProof/>
        </w:rPr>
        <w:drawing>
          <wp:inline distT="0" distB="0" distL="0" distR="0" wp14:anchorId="184F42EB" wp14:editId="2ED9120B">
            <wp:extent cx="4633051" cy="2995448"/>
            <wp:effectExtent l="0" t="0" r="0" b="0"/>
            <wp:docPr id="15496272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69621" cy="3019092"/>
                    </a:xfrm>
                    <a:prstGeom prst="rect">
                      <a:avLst/>
                    </a:prstGeom>
                    <a:noFill/>
                    <a:ln>
                      <a:noFill/>
                    </a:ln>
                  </pic:spPr>
                </pic:pic>
              </a:graphicData>
            </a:graphic>
          </wp:inline>
        </w:drawing>
      </w:r>
    </w:p>
    <w:p w14:paraId="227F65B7" w14:textId="326C636E" w:rsidR="009E26F3" w:rsidRDefault="00E01767" w:rsidP="00E01767">
      <w:pPr>
        <w:pStyle w:val="Descripcin"/>
        <w:jc w:val="both"/>
      </w:pPr>
      <w:bookmarkStart w:id="5" w:name="_Ref216791841"/>
      <w:r w:rsidRPr="00E01767">
        <w:rPr>
          <w:b/>
          <w:bCs/>
          <w:i w:val="0"/>
          <w:iCs w:val="0"/>
          <w:color w:val="auto"/>
        </w:rPr>
        <w:t xml:space="preserve">Fig.  </w:t>
      </w:r>
      <w:r w:rsidRPr="00E01767">
        <w:rPr>
          <w:b/>
          <w:bCs/>
          <w:i w:val="0"/>
          <w:iCs w:val="0"/>
          <w:color w:val="auto"/>
        </w:rPr>
        <w:fldChar w:fldCharType="begin"/>
      </w:r>
      <w:r w:rsidRPr="00E01767">
        <w:rPr>
          <w:b/>
          <w:bCs/>
          <w:i w:val="0"/>
          <w:iCs w:val="0"/>
          <w:color w:val="auto"/>
        </w:rPr>
        <w:instrText xml:space="preserve"> SEQ Fig._ \* ARABIC </w:instrText>
      </w:r>
      <w:r w:rsidRPr="00E01767">
        <w:rPr>
          <w:b/>
          <w:bCs/>
          <w:i w:val="0"/>
          <w:iCs w:val="0"/>
          <w:color w:val="auto"/>
        </w:rPr>
        <w:fldChar w:fldCharType="separate"/>
      </w:r>
      <w:r w:rsidR="00312FD3">
        <w:rPr>
          <w:b/>
          <w:bCs/>
          <w:i w:val="0"/>
          <w:iCs w:val="0"/>
          <w:noProof/>
          <w:color w:val="auto"/>
        </w:rPr>
        <w:t>6</w:t>
      </w:r>
      <w:r w:rsidRPr="00E01767">
        <w:rPr>
          <w:b/>
          <w:bCs/>
          <w:i w:val="0"/>
          <w:iCs w:val="0"/>
          <w:color w:val="auto"/>
        </w:rPr>
        <w:fldChar w:fldCharType="end"/>
      </w:r>
      <w:bookmarkEnd w:id="5"/>
      <w:r w:rsidRPr="00E01767">
        <w:rPr>
          <w:b/>
          <w:bCs/>
          <w:i w:val="0"/>
          <w:iCs w:val="0"/>
          <w:color w:val="auto"/>
        </w:rPr>
        <w:t>.</w:t>
      </w:r>
      <w:r w:rsidRPr="00E01767">
        <w:rPr>
          <w:color w:val="auto"/>
        </w:rPr>
        <w:t xml:space="preserve"> </w:t>
      </w:r>
      <w:r w:rsidRPr="00B87380">
        <w:rPr>
          <w:b/>
          <w:bCs/>
          <w:i w:val="0"/>
          <w:iCs w:val="0"/>
          <w:color w:val="auto"/>
        </w:rPr>
        <w:t xml:space="preserve">Workflow for phase compensation and numerical refocusing in </w:t>
      </w:r>
      <w:proofErr w:type="spellStart"/>
      <w:r w:rsidRPr="00E01767">
        <w:rPr>
          <w:b/>
          <w:bCs/>
          <w:color w:val="auto"/>
        </w:rPr>
        <w:t>HoloBio</w:t>
      </w:r>
      <w:proofErr w:type="spellEnd"/>
      <w:r w:rsidRPr="00B87380">
        <w:rPr>
          <w:b/>
          <w:bCs/>
          <w:i w:val="0"/>
          <w:iCs w:val="0"/>
          <w:color w:val="auto"/>
        </w:rPr>
        <w:t xml:space="preserve"> using the </w:t>
      </w:r>
      <w:r w:rsidRPr="00E01767">
        <w:rPr>
          <w:b/>
          <w:bCs/>
          <w:color w:val="auto"/>
        </w:rPr>
        <w:t>Offline</w:t>
      </w:r>
      <w:r w:rsidRPr="00B87380">
        <w:rPr>
          <w:b/>
          <w:bCs/>
          <w:i w:val="0"/>
          <w:iCs w:val="0"/>
          <w:color w:val="auto"/>
        </w:rPr>
        <w:t xml:space="preserve"> DHM Processing </w:t>
      </w:r>
      <w:r>
        <w:rPr>
          <w:b/>
          <w:bCs/>
          <w:i w:val="0"/>
          <w:iCs w:val="0"/>
          <w:color w:val="auto"/>
        </w:rPr>
        <w:t>package</w:t>
      </w:r>
      <w:r w:rsidRPr="00B87380">
        <w:rPr>
          <w:b/>
          <w:bCs/>
          <w:i w:val="0"/>
          <w:iCs w:val="0"/>
          <w:color w:val="auto"/>
        </w:rPr>
        <w:t>.</w:t>
      </w:r>
      <w:r w:rsidRPr="00B87380">
        <w:rPr>
          <w:i w:val="0"/>
          <w:iCs w:val="0"/>
          <w:color w:val="auto"/>
        </w:rPr>
        <w:t xml:space="preserve"> (A) Interface panel structured into five functional blocks: (i) phase compensation method, (ii) reconstruction parameters, (iii) compensation filter options, and (iv–v) propagation settings. (B) Pop-up window showing the filtered Fourier transform with the isolated +1 diffraction order. (C) Original out-of-focus hologram. (D) Initial phase reconstruction (still out of focus). Final</w:t>
      </w:r>
      <w:r w:rsidR="0093397E">
        <w:rPr>
          <w:i w:val="0"/>
          <w:iCs w:val="0"/>
          <w:color w:val="auto"/>
        </w:rPr>
        <w:t>ly, (E)</w:t>
      </w:r>
      <w:r w:rsidRPr="00B87380">
        <w:rPr>
          <w:i w:val="0"/>
          <w:iCs w:val="0"/>
          <w:color w:val="auto"/>
        </w:rPr>
        <w:t xml:space="preserve"> numerically refocused phase image after compensation.</w:t>
      </w:r>
    </w:p>
    <w:p w14:paraId="561CA251" w14:textId="41713C9F" w:rsidR="00A5728A" w:rsidRPr="00A5728A" w:rsidRDefault="00A5728A" w:rsidP="00CE09B2">
      <w:pPr>
        <w:spacing w:after="0" w:line="240" w:lineRule="auto"/>
        <w:jc w:val="both"/>
        <w:rPr>
          <w:sz w:val="22"/>
          <w:szCs w:val="22"/>
        </w:rPr>
      </w:pPr>
      <w:r w:rsidRPr="00A5728A">
        <w:rPr>
          <w:sz w:val="22"/>
          <w:szCs w:val="22"/>
        </w:rPr>
        <w:t xml:space="preserve">In section (iv), users configure the </w:t>
      </w:r>
      <w:r w:rsidRPr="00A5728A">
        <w:rPr>
          <w:b/>
          <w:bCs/>
          <w:sz w:val="22"/>
          <w:szCs w:val="22"/>
        </w:rPr>
        <w:t>Propagation Options</w:t>
      </w:r>
      <w:r>
        <w:rPr>
          <w:b/>
          <w:bCs/>
          <w:sz w:val="22"/>
          <w:szCs w:val="22"/>
        </w:rPr>
        <w:t xml:space="preserve"> </w:t>
      </w:r>
      <w:r w:rsidR="00BE4DC8">
        <w:rPr>
          <w:sz w:val="22"/>
          <w:szCs w:val="22"/>
        </w:rPr>
        <w:t>subpanel</w:t>
      </w:r>
      <w:r w:rsidRPr="00A5728A">
        <w:rPr>
          <w:sz w:val="22"/>
          <w:szCs w:val="22"/>
        </w:rPr>
        <w:t xml:space="preserve"> </w:t>
      </w:r>
      <w:r w:rsidR="00AD13EC">
        <w:rPr>
          <w:sz w:val="22"/>
          <w:szCs w:val="22"/>
        </w:rPr>
        <w:t>to</w:t>
      </w:r>
      <w:r>
        <w:rPr>
          <w:sz w:val="22"/>
          <w:szCs w:val="22"/>
        </w:rPr>
        <w:t xml:space="preserve"> obtain</w:t>
      </w:r>
      <w:r w:rsidRPr="00A5728A">
        <w:rPr>
          <w:sz w:val="22"/>
          <w:szCs w:val="22"/>
        </w:rPr>
        <w:t xml:space="preserve"> in-focus image</w:t>
      </w:r>
      <w:r>
        <w:rPr>
          <w:sz w:val="22"/>
          <w:szCs w:val="22"/>
        </w:rPr>
        <w:t xml:space="preserve">s, </w:t>
      </w:r>
      <w:r w:rsidRPr="00A5728A">
        <w:rPr>
          <w:sz w:val="22"/>
          <w:szCs w:val="22"/>
        </w:rPr>
        <w:t xml:space="preserve">either in amplitude or </w:t>
      </w:r>
      <w:r w:rsidR="00AD13EC">
        <w:rPr>
          <w:sz w:val="22"/>
          <w:szCs w:val="22"/>
        </w:rPr>
        <w:t xml:space="preserve">in </w:t>
      </w:r>
      <w:r w:rsidRPr="00A5728A">
        <w:rPr>
          <w:sz w:val="22"/>
          <w:szCs w:val="22"/>
        </w:rPr>
        <w:t>phase. The panel offers three modes: Fixed Distance, Z-scan Sweep, and Auto Focus. In this example, the Auto Focus mode is selected.</w:t>
      </w:r>
      <w:r>
        <w:rPr>
          <w:sz w:val="22"/>
          <w:szCs w:val="22"/>
        </w:rPr>
        <w:t xml:space="preserve"> </w:t>
      </w:r>
      <w:r w:rsidRPr="00A5728A">
        <w:rPr>
          <w:sz w:val="22"/>
          <w:szCs w:val="22"/>
        </w:rPr>
        <w:t>In this mode, the user defines a minimum and maximum axial propagation range</w:t>
      </w:r>
      <w:r>
        <w:rPr>
          <w:sz w:val="22"/>
          <w:szCs w:val="22"/>
        </w:rPr>
        <w:t xml:space="preserve"> </w:t>
      </w:r>
      <w:r w:rsidRPr="00A5728A">
        <w:rPr>
          <w:sz w:val="22"/>
          <w:szCs w:val="22"/>
        </w:rPr>
        <w:t xml:space="preserve">over which the software performs </w:t>
      </w:r>
      <w:r w:rsidR="00156548" w:rsidRPr="00A5728A">
        <w:rPr>
          <w:sz w:val="22"/>
          <w:szCs w:val="22"/>
        </w:rPr>
        <w:lastRenderedPageBreak/>
        <w:t>numerical</w:t>
      </w:r>
      <w:r w:rsidRPr="00A5728A">
        <w:rPr>
          <w:sz w:val="22"/>
          <w:szCs w:val="22"/>
        </w:rPr>
        <w:t xml:space="preserve"> propagation to determine the optimal focus. The </w:t>
      </w:r>
      <w:r w:rsidR="00156548">
        <w:rPr>
          <w:sz w:val="22"/>
          <w:szCs w:val="22"/>
        </w:rPr>
        <w:t xml:space="preserve">optimal </w:t>
      </w:r>
      <w:r w:rsidRPr="00A5728A">
        <w:rPr>
          <w:sz w:val="22"/>
          <w:szCs w:val="22"/>
        </w:rPr>
        <w:t xml:space="preserve">focus </w:t>
      </w:r>
      <w:r w:rsidR="00156548">
        <w:rPr>
          <w:sz w:val="22"/>
          <w:szCs w:val="22"/>
        </w:rPr>
        <w:t xml:space="preserve">distance </w:t>
      </w:r>
      <w:r w:rsidRPr="00A5728A">
        <w:rPr>
          <w:sz w:val="22"/>
          <w:szCs w:val="22"/>
        </w:rPr>
        <w:t xml:space="preserve">is assessed using one of the two built-in sharpness metrics: Normalized Variance or Tenengrad </w:t>
      </w:r>
      <w:r w:rsidR="00AD13EC">
        <w:rPr>
          <w:sz w:val="22"/>
          <w:szCs w:val="22"/>
        </w:rPr>
        <w:t>metric</w:t>
      </w:r>
      <w:r w:rsidR="00F9184A">
        <w:rPr>
          <w:sz w:val="22"/>
          <w:szCs w:val="22"/>
        </w:rPr>
        <w:t xml:space="preserve"> </w:t>
      </w:r>
      <w:sdt>
        <w:sdtPr>
          <w:rPr>
            <w:rFonts w:ascii="Aptos" w:hAnsi="Aptos"/>
            <w:color w:val="000000"/>
            <w:sz w:val="22"/>
            <w:szCs w:val="22"/>
          </w:rPr>
          <w:tag w:val="MENDELEY_CITATION_v3_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"/>
          <w:id w:val="1342205552"/>
          <w:placeholder>
            <w:docPart w:val="DefaultPlaceholder_-1854013440"/>
          </w:placeholder>
        </w:sdtPr>
        <w:sdtContent>
          <w:r w:rsidR="00BD07F3" w:rsidRPr="00BD07F3">
            <w:rPr>
              <w:rFonts w:ascii="Aptos" w:hAnsi="Aptos"/>
              <w:color w:val="000000"/>
              <w:sz w:val="22"/>
              <w:szCs w:val="22"/>
            </w:rPr>
            <w:t> [36]</w:t>
          </w:r>
        </w:sdtContent>
      </w:sdt>
      <w:r w:rsidR="00AD13EC">
        <w:rPr>
          <w:sz w:val="22"/>
          <w:szCs w:val="22"/>
        </w:rPr>
        <w:t xml:space="preserve">. The default metric is the </w:t>
      </w:r>
      <w:r w:rsidRPr="00A5728A">
        <w:rPr>
          <w:sz w:val="22"/>
          <w:szCs w:val="22"/>
        </w:rPr>
        <w:t xml:space="preserve">Normalized Variance. Additionally, the user must input the </w:t>
      </w:r>
      <w:r w:rsidRPr="00A5728A">
        <w:rPr>
          <w:b/>
          <w:bCs/>
          <w:sz w:val="22"/>
          <w:szCs w:val="22"/>
        </w:rPr>
        <w:t>lateral magnification</w:t>
      </w:r>
      <w:r w:rsidRPr="00A5728A">
        <w:rPr>
          <w:sz w:val="22"/>
          <w:szCs w:val="22"/>
        </w:rPr>
        <w:t xml:space="preserve"> of the optical system</w:t>
      </w:r>
      <w:r>
        <w:rPr>
          <w:sz w:val="22"/>
          <w:szCs w:val="22"/>
        </w:rPr>
        <w:t xml:space="preserve">, </w:t>
      </w:r>
      <w:r w:rsidRPr="00A5728A">
        <w:rPr>
          <w:sz w:val="22"/>
          <w:szCs w:val="22"/>
        </w:rPr>
        <w:t>in this case 40×</w:t>
      </w:r>
      <w:r>
        <w:rPr>
          <w:sz w:val="22"/>
          <w:szCs w:val="22"/>
        </w:rPr>
        <w:t xml:space="preserve">, </w:t>
      </w:r>
      <w:r w:rsidRPr="00A5728A">
        <w:rPr>
          <w:sz w:val="22"/>
          <w:szCs w:val="22"/>
        </w:rPr>
        <w:t>to scale the focus distance correctly to the object space.</w:t>
      </w:r>
      <w:r>
        <w:rPr>
          <w:sz w:val="22"/>
          <w:szCs w:val="22"/>
        </w:rPr>
        <w:t xml:space="preserve"> </w:t>
      </w:r>
      <w:r w:rsidRPr="00A5728A">
        <w:rPr>
          <w:sz w:val="22"/>
          <w:szCs w:val="22"/>
        </w:rPr>
        <w:t>Once the user clicks the Apply button, a sequence of guided steps is triggered:</w:t>
      </w:r>
    </w:p>
    <w:p w14:paraId="238BD671" w14:textId="401DF5BA" w:rsidR="00A5728A" w:rsidRPr="00B061D3" w:rsidRDefault="00A5728A" w:rsidP="00A5728A">
      <w:pPr>
        <w:numPr>
          <w:ilvl w:val="0"/>
          <w:numId w:val="8"/>
        </w:numPr>
        <w:spacing w:after="0" w:line="240" w:lineRule="auto"/>
        <w:jc w:val="both"/>
        <w:rPr>
          <w:sz w:val="22"/>
          <w:szCs w:val="22"/>
        </w:rPr>
      </w:pPr>
      <w:r w:rsidRPr="00A5728A">
        <w:rPr>
          <w:sz w:val="22"/>
          <w:szCs w:val="22"/>
        </w:rPr>
        <w:t xml:space="preserve">First, a </w:t>
      </w:r>
      <w:bookmarkStart w:id="6" w:name="_Hlk207358161"/>
      <w:r w:rsidRPr="00A5728A">
        <w:rPr>
          <w:sz w:val="22"/>
          <w:szCs w:val="22"/>
        </w:rPr>
        <w:t xml:space="preserve">window appears prompting the user to select a Region of Interest (ROI) from the reconstructed </w:t>
      </w:r>
      <w:r w:rsidRPr="00B061D3">
        <w:rPr>
          <w:sz w:val="22"/>
          <w:szCs w:val="22"/>
        </w:rPr>
        <w:t xml:space="preserve">image </w:t>
      </w:r>
      <w:bookmarkEnd w:id="6"/>
      <w:r w:rsidRPr="00B061D3">
        <w:rPr>
          <w:sz w:val="22"/>
          <w:szCs w:val="22"/>
        </w:rPr>
        <w:t>(</w:t>
      </w:r>
      <w:r w:rsidR="00671184">
        <w:rPr>
          <w:sz w:val="22"/>
          <w:szCs w:val="22"/>
        </w:rPr>
        <w:fldChar w:fldCharType="begin"/>
      </w:r>
      <w:r w:rsidR="00671184">
        <w:rPr>
          <w:sz w:val="22"/>
          <w:szCs w:val="22"/>
        </w:rPr>
        <w:instrText xml:space="preserve"> REF _Ref216792105 \h </w:instrText>
      </w:r>
      <w:r w:rsidR="00671184">
        <w:rPr>
          <w:sz w:val="22"/>
          <w:szCs w:val="22"/>
        </w:rPr>
      </w:r>
      <w:r w:rsidR="00671184">
        <w:rPr>
          <w:sz w:val="22"/>
          <w:szCs w:val="22"/>
        </w:rPr>
        <w:fldChar w:fldCharType="separate"/>
      </w:r>
      <w:r w:rsidR="00671184" w:rsidRPr="00671184">
        <w:rPr>
          <w:b/>
          <w:bCs/>
        </w:rPr>
        <w:t xml:space="preserve">Fig.  </w:t>
      </w:r>
      <w:r w:rsidR="00671184" w:rsidRPr="00671184">
        <w:rPr>
          <w:b/>
          <w:bCs/>
          <w:noProof/>
        </w:rPr>
        <w:t>7</w:t>
      </w:r>
      <w:r w:rsidR="00671184">
        <w:rPr>
          <w:sz w:val="22"/>
          <w:szCs w:val="22"/>
        </w:rPr>
        <w:fldChar w:fldCharType="end"/>
      </w:r>
      <w:r w:rsidR="0035328C" w:rsidRPr="00B061D3">
        <w:rPr>
          <w:b/>
          <w:bCs/>
          <w:sz w:val="22"/>
          <w:szCs w:val="22"/>
        </w:rPr>
        <w:t>A</w:t>
      </w:r>
      <w:r w:rsidRPr="00B061D3">
        <w:rPr>
          <w:sz w:val="22"/>
          <w:szCs w:val="22"/>
        </w:rPr>
        <w:t>). The sharpness metric will be computed exclusively within this selected region.</w:t>
      </w:r>
    </w:p>
    <w:p w14:paraId="46AE7ECC" w14:textId="3EE83FD9" w:rsidR="00A5728A" w:rsidRPr="00B061D3" w:rsidRDefault="00A5728A" w:rsidP="00A5728A">
      <w:pPr>
        <w:numPr>
          <w:ilvl w:val="0"/>
          <w:numId w:val="8"/>
        </w:numPr>
        <w:spacing w:after="0" w:line="240" w:lineRule="auto"/>
        <w:jc w:val="both"/>
        <w:rPr>
          <w:sz w:val="22"/>
          <w:szCs w:val="22"/>
        </w:rPr>
      </w:pPr>
      <w:r w:rsidRPr="00B061D3">
        <w:rPr>
          <w:sz w:val="22"/>
          <w:szCs w:val="22"/>
        </w:rPr>
        <w:t>After the ROI is selected, a second pop-up window appears</w:t>
      </w:r>
      <w:r w:rsidR="00AD13EC">
        <w:rPr>
          <w:sz w:val="22"/>
          <w:szCs w:val="22"/>
        </w:rPr>
        <w:t>,</w:t>
      </w:r>
      <w:r w:rsidRPr="00B061D3">
        <w:rPr>
          <w:sz w:val="22"/>
          <w:szCs w:val="22"/>
        </w:rPr>
        <w:t xml:space="preserve"> </w:t>
      </w:r>
      <w:r w:rsidR="00AD13EC">
        <w:rPr>
          <w:sz w:val="22"/>
          <w:szCs w:val="22"/>
        </w:rPr>
        <w:t>display</w:t>
      </w:r>
      <w:r w:rsidR="00AD13EC" w:rsidRPr="00B061D3">
        <w:rPr>
          <w:sz w:val="22"/>
          <w:szCs w:val="22"/>
        </w:rPr>
        <w:t xml:space="preserve">ing </w:t>
      </w:r>
      <w:r w:rsidRPr="00B061D3">
        <w:rPr>
          <w:sz w:val="22"/>
          <w:szCs w:val="22"/>
        </w:rPr>
        <w:t xml:space="preserve">the </w:t>
      </w:r>
      <w:r w:rsidRPr="00B061D3">
        <w:rPr>
          <w:b/>
          <w:bCs/>
          <w:sz w:val="22"/>
          <w:szCs w:val="22"/>
        </w:rPr>
        <w:t>Auto-Focus in Progress</w:t>
      </w:r>
      <w:r w:rsidRPr="00B061D3">
        <w:rPr>
          <w:sz w:val="22"/>
          <w:szCs w:val="22"/>
        </w:rPr>
        <w:t xml:space="preserve"> indicator (</w:t>
      </w:r>
      <w:r w:rsidR="00671184">
        <w:rPr>
          <w:sz w:val="22"/>
          <w:szCs w:val="22"/>
        </w:rPr>
        <w:fldChar w:fldCharType="begin"/>
      </w:r>
      <w:r w:rsidR="00671184">
        <w:rPr>
          <w:sz w:val="22"/>
          <w:szCs w:val="22"/>
        </w:rPr>
        <w:instrText xml:space="preserve"> REF _Ref216792105 \h </w:instrText>
      </w:r>
      <w:r w:rsidR="00671184">
        <w:rPr>
          <w:sz w:val="22"/>
          <w:szCs w:val="22"/>
        </w:rPr>
      </w:r>
      <w:r w:rsidR="00671184">
        <w:rPr>
          <w:sz w:val="22"/>
          <w:szCs w:val="22"/>
        </w:rPr>
        <w:fldChar w:fldCharType="separate"/>
      </w:r>
      <w:r w:rsidR="00671184" w:rsidRPr="00671184">
        <w:rPr>
          <w:b/>
          <w:bCs/>
        </w:rPr>
        <w:t xml:space="preserve">Fig. </w:t>
      </w:r>
      <w:r w:rsidR="00671184" w:rsidRPr="00671184">
        <w:rPr>
          <w:b/>
          <w:bCs/>
          <w:noProof/>
        </w:rPr>
        <w:t>7</w:t>
      </w:r>
      <w:r w:rsidR="00671184">
        <w:rPr>
          <w:sz w:val="22"/>
          <w:szCs w:val="22"/>
        </w:rPr>
        <w:fldChar w:fldCharType="end"/>
      </w:r>
      <w:r w:rsidR="0035328C" w:rsidRPr="00B061D3">
        <w:rPr>
          <w:b/>
          <w:bCs/>
          <w:sz w:val="22"/>
          <w:szCs w:val="22"/>
        </w:rPr>
        <w:t>B</w:t>
      </w:r>
      <w:r w:rsidRPr="00B061D3">
        <w:rPr>
          <w:sz w:val="22"/>
          <w:szCs w:val="22"/>
        </w:rPr>
        <w:t>), while the algorithm evaluates different propagation distances within the specified range.</w:t>
      </w:r>
    </w:p>
    <w:p w14:paraId="2F433878" w14:textId="6931AC64" w:rsidR="00A5728A" w:rsidRDefault="00A5728A" w:rsidP="00A5728A">
      <w:pPr>
        <w:numPr>
          <w:ilvl w:val="0"/>
          <w:numId w:val="8"/>
        </w:numPr>
        <w:spacing w:after="0" w:line="240" w:lineRule="auto"/>
        <w:jc w:val="both"/>
        <w:rPr>
          <w:sz w:val="22"/>
          <w:szCs w:val="22"/>
        </w:rPr>
      </w:pPr>
      <w:r w:rsidRPr="00B061D3">
        <w:rPr>
          <w:sz w:val="22"/>
          <w:szCs w:val="22"/>
        </w:rPr>
        <w:t xml:space="preserve">If the </w:t>
      </w:r>
      <w:r w:rsidRPr="00B061D3">
        <w:rPr>
          <w:b/>
          <w:bCs/>
          <w:sz w:val="22"/>
          <w:szCs w:val="22"/>
        </w:rPr>
        <w:t>“Show Curve”</w:t>
      </w:r>
      <w:r w:rsidRPr="00B061D3">
        <w:rPr>
          <w:sz w:val="22"/>
          <w:szCs w:val="22"/>
        </w:rPr>
        <w:t xml:space="preserve"> option is enabled, the software display</w:t>
      </w:r>
      <w:r w:rsidR="00AD13EC">
        <w:rPr>
          <w:sz w:val="22"/>
          <w:szCs w:val="22"/>
        </w:rPr>
        <w:t>s</w:t>
      </w:r>
      <w:r w:rsidRPr="00B061D3">
        <w:rPr>
          <w:sz w:val="22"/>
          <w:szCs w:val="22"/>
        </w:rPr>
        <w:t xml:space="preserve"> the focus curve, which plots the sharpness metric as a function of propagation distance (</w:t>
      </w:r>
      <w:r w:rsidR="00671184">
        <w:rPr>
          <w:b/>
          <w:bCs/>
          <w:sz w:val="22"/>
          <w:szCs w:val="22"/>
        </w:rPr>
        <w:fldChar w:fldCharType="begin"/>
      </w:r>
      <w:r w:rsidR="00671184">
        <w:rPr>
          <w:b/>
          <w:bCs/>
          <w:sz w:val="22"/>
          <w:szCs w:val="22"/>
        </w:rPr>
        <w:instrText xml:space="preserve"> REF _Ref216792105 \h </w:instrText>
      </w:r>
      <w:r w:rsidR="00671184">
        <w:rPr>
          <w:b/>
          <w:bCs/>
          <w:sz w:val="22"/>
          <w:szCs w:val="22"/>
        </w:rPr>
      </w:r>
      <w:r w:rsidR="00671184">
        <w:rPr>
          <w:b/>
          <w:bCs/>
          <w:sz w:val="22"/>
          <w:szCs w:val="22"/>
        </w:rPr>
        <w:fldChar w:fldCharType="separate"/>
      </w:r>
      <w:r w:rsidR="00671184" w:rsidRPr="00671184">
        <w:rPr>
          <w:b/>
          <w:bCs/>
        </w:rPr>
        <w:t xml:space="preserve">Fig.  </w:t>
      </w:r>
      <w:r w:rsidR="00671184" w:rsidRPr="00671184">
        <w:rPr>
          <w:b/>
          <w:bCs/>
          <w:noProof/>
        </w:rPr>
        <w:t>7</w:t>
      </w:r>
      <w:r w:rsidR="00671184">
        <w:rPr>
          <w:b/>
          <w:bCs/>
          <w:sz w:val="22"/>
          <w:szCs w:val="22"/>
        </w:rPr>
        <w:fldChar w:fldCharType="end"/>
      </w:r>
      <w:r w:rsidR="00671184">
        <w:rPr>
          <w:b/>
          <w:bCs/>
          <w:sz w:val="22"/>
          <w:szCs w:val="22"/>
        </w:rPr>
        <w:t>C</w:t>
      </w:r>
      <w:r w:rsidRPr="00B061D3">
        <w:rPr>
          <w:sz w:val="22"/>
          <w:szCs w:val="22"/>
        </w:rPr>
        <w:t>). In this example, the minimum of the curve occurs at 13.47 µm, which</w:t>
      </w:r>
      <w:r w:rsidRPr="00A5728A">
        <w:rPr>
          <w:sz w:val="22"/>
          <w:szCs w:val="22"/>
        </w:rPr>
        <w:t xml:space="preserve"> is identified as the optimal propagation distance</w:t>
      </w:r>
      <w:r w:rsidR="00156548">
        <w:rPr>
          <w:sz w:val="22"/>
          <w:szCs w:val="22"/>
        </w:rPr>
        <w:t xml:space="preserve"> </w:t>
      </w:r>
      <w:sdt>
        <w:sdtPr>
          <w:rPr>
            <w:rFonts w:ascii="Aptos" w:hAnsi="Aptos"/>
            <w:color w:val="000000"/>
            <w:sz w:val="22"/>
            <w:szCs w:val="22"/>
          </w:rPr>
          <w:tag w:val="MENDELEY_CITATION_v3_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"/>
          <w:id w:val="432873150"/>
          <w:placeholder>
            <w:docPart w:val="DefaultPlaceholder_-1854013440"/>
          </w:placeholder>
        </w:sdtPr>
        <w:sdtContent>
          <w:r w:rsidR="00BD07F3" w:rsidRPr="00BD07F3">
            <w:rPr>
              <w:rFonts w:ascii="Aptos" w:hAnsi="Aptos"/>
              <w:color w:val="000000"/>
              <w:sz w:val="22"/>
              <w:szCs w:val="22"/>
            </w:rPr>
            <w:t> [37]</w:t>
          </w:r>
        </w:sdtContent>
      </w:sdt>
      <w:r w:rsidRPr="00A5728A">
        <w:rPr>
          <w:sz w:val="22"/>
          <w:szCs w:val="22"/>
        </w:rPr>
        <w:t>.</w:t>
      </w:r>
    </w:p>
    <w:p w14:paraId="57458411" w14:textId="77777777" w:rsidR="00A5728A" w:rsidRPr="00A5728A" w:rsidRDefault="00A5728A" w:rsidP="00A5728A">
      <w:pPr>
        <w:spacing w:after="0" w:line="240" w:lineRule="auto"/>
        <w:ind w:left="720"/>
        <w:jc w:val="both"/>
        <w:rPr>
          <w:sz w:val="22"/>
          <w:szCs w:val="22"/>
        </w:rPr>
      </w:pPr>
    </w:p>
    <w:p w14:paraId="40DA1DB3" w14:textId="04CB3624" w:rsidR="00A5728A" w:rsidRPr="00A5728A" w:rsidRDefault="00A5728A" w:rsidP="00CE09B2">
      <w:pPr>
        <w:spacing w:after="0" w:line="240" w:lineRule="auto"/>
        <w:jc w:val="both"/>
        <w:rPr>
          <w:sz w:val="22"/>
          <w:szCs w:val="22"/>
        </w:rPr>
      </w:pPr>
      <w:r w:rsidRPr="00A5728A">
        <w:rPr>
          <w:sz w:val="22"/>
          <w:szCs w:val="22"/>
        </w:rPr>
        <w:t>For additional details on</w:t>
      </w:r>
      <w:r>
        <w:rPr>
          <w:sz w:val="22"/>
          <w:szCs w:val="22"/>
        </w:rPr>
        <w:t xml:space="preserve"> other modes of propagation,</w:t>
      </w:r>
      <w:r w:rsidRPr="00A5728A">
        <w:rPr>
          <w:sz w:val="22"/>
          <w:szCs w:val="22"/>
        </w:rPr>
        <w:t xml:space="preserve"> propagation algorithms</w:t>
      </w:r>
      <w:r>
        <w:rPr>
          <w:sz w:val="22"/>
          <w:szCs w:val="22"/>
        </w:rPr>
        <w:t xml:space="preserve">, </w:t>
      </w:r>
      <w:r w:rsidRPr="00A5728A">
        <w:rPr>
          <w:sz w:val="22"/>
          <w:szCs w:val="22"/>
        </w:rPr>
        <w:t xml:space="preserve">and autofocus metrics, users are referred to the </w:t>
      </w:r>
      <w:proofErr w:type="spellStart"/>
      <w:r w:rsidRPr="00671184">
        <w:rPr>
          <w:b/>
          <w:bCs/>
          <w:i/>
          <w:iCs/>
          <w:sz w:val="22"/>
          <w:szCs w:val="22"/>
        </w:rPr>
        <w:t>HoloBio</w:t>
      </w:r>
      <w:proofErr w:type="spellEnd"/>
      <w:r w:rsidRPr="00A5728A">
        <w:rPr>
          <w:b/>
          <w:bCs/>
          <w:sz w:val="22"/>
          <w:szCs w:val="22"/>
        </w:rPr>
        <w:t xml:space="preserve"> User Manual</w:t>
      </w:r>
      <w:r w:rsidRPr="00A5728A">
        <w:rPr>
          <w:sz w:val="22"/>
          <w:szCs w:val="22"/>
        </w:rPr>
        <w:t>.</w:t>
      </w:r>
    </w:p>
    <w:p w14:paraId="7FF97000" w14:textId="77777777" w:rsidR="00DF6A71" w:rsidRDefault="00DF6A71" w:rsidP="00986A4B">
      <w:pPr>
        <w:spacing w:after="0" w:line="240" w:lineRule="auto"/>
        <w:jc w:val="both"/>
        <w:rPr>
          <w:i/>
          <w:iCs/>
          <w:sz w:val="22"/>
          <w:szCs w:val="22"/>
        </w:rPr>
      </w:pPr>
    </w:p>
    <w:p w14:paraId="2FCCDBD0" w14:textId="77777777" w:rsidR="00671184" w:rsidRDefault="0035328C" w:rsidP="00671184">
      <w:pPr>
        <w:keepNext/>
        <w:spacing w:after="0" w:line="240" w:lineRule="auto"/>
        <w:jc w:val="center"/>
      </w:pPr>
      <w:r>
        <w:rPr>
          <w:noProof/>
        </w:rPr>
        <w:drawing>
          <wp:inline distT="0" distB="0" distL="0" distR="0" wp14:anchorId="375B3F82" wp14:editId="0A676C1C">
            <wp:extent cx="5612130" cy="1716405"/>
            <wp:effectExtent l="0" t="0" r="7620" b="0"/>
            <wp:docPr id="31978471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84712" name="Picture 5" descr="A screenshot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2130" cy="1716405"/>
                    </a:xfrm>
                    <a:prstGeom prst="rect">
                      <a:avLst/>
                    </a:prstGeom>
                    <a:noFill/>
                    <a:ln>
                      <a:noFill/>
                    </a:ln>
                  </pic:spPr>
                </pic:pic>
              </a:graphicData>
            </a:graphic>
          </wp:inline>
        </w:drawing>
      </w:r>
    </w:p>
    <w:p w14:paraId="643AA313" w14:textId="24B42C75" w:rsidR="00671184" w:rsidRPr="00E43682" w:rsidRDefault="00671184" w:rsidP="00671184">
      <w:pPr>
        <w:pStyle w:val="Descripcin"/>
        <w:jc w:val="both"/>
      </w:pPr>
      <w:bookmarkStart w:id="7" w:name="_Ref216792105"/>
      <w:r w:rsidRPr="00671184">
        <w:rPr>
          <w:b/>
          <w:bCs/>
          <w:i w:val="0"/>
          <w:iCs w:val="0"/>
        </w:rPr>
        <w:t xml:space="preserve">Fig.  </w:t>
      </w:r>
      <w:r w:rsidRPr="00671184">
        <w:rPr>
          <w:b/>
          <w:bCs/>
          <w:i w:val="0"/>
          <w:iCs w:val="0"/>
        </w:rPr>
        <w:fldChar w:fldCharType="begin"/>
      </w:r>
      <w:r w:rsidRPr="00671184">
        <w:rPr>
          <w:b/>
          <w:bCs/>
          <w:i w:val="0"/>
          <w:iCs w:val="0"/>
        </w:rPr>
        <w:instrText xml:space="preserve"> SEQ Fig._ \* ARABIC </w:instrText>
      </w:r>
      <w:r w:rsidRPr="00671184">
        <w:rPr>
          <w:b/>
          <w:bCs/>
          <w:i w:val="0"/>
          <w:iCs w:val="0"/>
        </w:rPr>
        <w:fldChar w:fldCharType="separate"/>
      </w:r>
      <w:r w:rsidR="00312FD3">
        <w:rPr>
          <w:b/>
          <w:bCs/>
          <w:i w:val="0"/>
          <w:iCs w:val="0"/>
          <w:noProof/>
        </w:rPr>
        <w:t>7</w:t>
      </w:r>
      <w:r w:rsidRPr="00671184">
        <w:rPr>
          <w:b/>
          <w:bCs/>
          <w:i w:val="0"/>
          <w:iCs w:val="0"/>
        </w:rPr>
        <w:fldChar w:fldCharType="end"/>
      </w:r>
      <w:bookmarkEnd w:id="7"/>
      <w:r w:rsidRPr="00671184">
        <w:rPr>
          <w:b/>
          <w:bCs/>
          <w:i w:val="0"/>
          <w:iCs w:val="0"/>
        </w:rPr>
        <w:t>.</w:t>
      </w:r>
      <w:r>
        <w:rPr>
          <w:b/>
          <w:bCs/>
          <w:i w:val="0"/>
          <w:iCs w:val="0"/>
        </w:rPr>
        <w:t xml:space="preserve"> </w:t>
      </w:r>
      <w:r w:rsidRPr="0040631E">
        <w:rPr>
          <w:b/>
          <w:bCs/>
          <w:i w:val="0"/>
          <w:iCs w:val="0"/>
          <w:color w:val="auto"/>
        </w:rPr>
        <w:t xml:space="preserve">Autofocus </w:t>
      </w:r>
      <w:r w:rsidRPr="00E43682">
        <w:rPr>
          <w:b/>
          <w:bCs/>
          <w:i w:val="0"/>
          <w:iCs w:val="0"/>
          <w:color w:val="auto"/>
        </w:rPr>
        <w:t xml:space="preserve">workflow in </w:t>
      </w:r>
      <w:proofErr w:type="spellStart"/>
      <w:r w:rsidRPr="00E35DCB">
        <w:rPr>
          <w:b/>
          <w:bCs/>
          <w:color w:val="auto"/>
        </w:rPr>
        <w:t>HoloBio</w:t>
      </w:r>
      <w:proofErr w:type="spellEnd"/>
      <w:r w:rsidRPr="00E43682">
        <w:rPr>
          <w:b/>
          <w:bCs/>
          <w:i w:val="0"/>
          <w:iCs w:val="0"/>
          <w:color w:val="auto"/>
        </w:rPr>
        <w:t>.</w:t>
      </w:r>
      <w:r w:rsidRPr="00E43682">
        <w:rPr>
          <w:i w:val="0"/>
          <w:iCs w:val="0"/>
          <w:color w:val="auto"/>
        </w:rPr>
        <w:t xml:space="preserve"> (A) </w:t>
      </w:r>
      <w:r w:rsidR="00AD13EC">
        <w:rPr>
          <w:i w:val="0"/>
          <w:iCs w:val="0"/>
          <w:color w:val="auto"/>
        </w:rPr>
        <w:t>A w</w:t>
      </w:r>
      <w:r w:rsidRPr="00E43682">
        <w:rPr>
          <w:i w:val="0"/>
          <w:iCs w:val="0"/>
          <w:color w:val="auto"/>
        </w:rPr>
        <w:t>indow to select a region of interest (ROI) from the reconstructed image. (B) Auto-Focus progress indicator during propagation. (C) Focus curve showing the propagation distance versus focus metric, with the optimal focal plane indicated.</w:t>
      </w:r>
    </w:p>
    <w:p w14:paraId="7078FDFD" w14:textId="388EF2E2" w:rsidR="0040631E" w:rsidRPr="00671184" w:rsidRDefault="0040631E" w:rsidP="00671184">
      <w:pPr>
        <w:pStyle w:val="Descripcin"/>
        <w:jc w:val="both"/>
        <w:rPr>
          <w:b/>
          <w:bCs/>
          <w:i w:val="0"/>
          <w:iCs w:val="0"/>
        </w:rPr>
      </w:pPr>
    </w:p>
    <w:p w14:paraId="6DFABD46" w14:textId="2F58D758" w:rsidR="00EF150B" w:rsidRDefault="00527A3E" w:rsidP="00CE09B2">
      <w:pPr>
        <w:spacing w:line="240" w:lineRule="auto"/>
        <w:jc w:val="both"/>
        <w:rPr>
          <w:sz w:val="22"/>
          <w:szCs w:val="22"/>
        </w:rPr>
      </w:pPr>
      <w:r>
        <w:rPr>
          <w:sz w:val="22"/>
          <w:szCs w:val="22"/>
        </w:rPr>
        <w:t>Once the hologram is properly compensated and focused, t</w:t>
      </w:r>
      <w:r w:rsidR="00EF150B" w:rsidRPr="00EF150B">
        <w:rPr>
          <w:sz w:val="22"/>
          <w:szCs w:val="22"/>
        </w:rPr>
        <w:t xml:space="preserve">he </w:t>
      </w:r>
      <w:r w:rsidR="00EF150B" w:rsidRPr="00EF150B">
        <w:rPr>
          <w:i/>
          <w:iCs/>
          <w:sz w:val="22"/>
          <w:szCs w:val="22"/>
        </w:rPr>
        <w:t>Bio-Analysis</w:t>
      </w:r>
      <w:r w:rsidR="00EF150B" w:rsidRPr="00EF150B">
        <w:rPr>
          <w:sz w:val="22"/>
          <w:szCs w:val="22"/>
        </w:rPr>
        <w:t xml:space="preserve"> </w:t>
      </w:r>
      <w:r w:rsidR="00377CB5" w:rsidRPr="00377CB5">
        <w:rPr>
          <w:i/>
          <w:iCs/>
          <w:sz w:val="22"/>
          <w:szCs w:val="22"/>
        </w:rPr>
        <w:t>toolkit</w:t>
      </w:r>
      <w:r w:rsidR="00EF150B" w:rsidRPr="00EF150B">
        <w:rPr>
          <w:sz w:val="22"/>
          <w:szCs w:val="22"/>
        </w:rPr>
        <w:t xml:space="preserve"> provides a set of tools designed for the quantitative assessment of reconstructed </w:t>
      </w:r>
      <w:r w:rsidR="00EF150B">
        <w:rPr>
          <w:sz w:val="22"/>
          <w:szCs w:val="22"/>
        </w:rPr>
        <w:t>amplitude and phase images</w:t>
      </w:r>
      <w:r w:rsidR="00EF150B" w:rsidRPr="00EF150B">
        <w:rPr>
          <w:sz w:val="22"/>
          <w:szCs w:val="22"/>
        </w:rPr>
        <w:t xml:space="preserve">. As shown </w:t>
      </w:r>
      <w:r w:rsidR="00EF150B" w:rsidRPr="00B061D3">
        <w:rPr>
          <w:sz w:val="22"/>
          <w:szCs w:val="22"/>
        </w:rPr>
        <w:t>in</w:t>
      </w:r>
      <w:r w:rsidR="0040631E" w:rsidRPr="00B061D3">
        <w:rPr>
          <w:sz w:val="22"/>
          <w:szCs w:val="22"/>
        </w:rPr>
        <w:t xml:space="preserve"> </w:t>
      </w:r>
      <w:r w:rsidR="00F2783D" w:rsidRPr="00B061D3">
        <w:rPr>
          <w:sz w:val="22"/>
          <w:szCs w:val="22"/>
        </w:rPr>
        <w:t xml:space="preserve"> </w:t>
      </w:r>
      <w:r w:rsidR="00671184" w:rsidRPr="00671184">
        <w:rPr>
          <w:b/>
          <w:bCs/>
          <w:sz w:val="22"/>
          <w:szCs w:val="22"/>
        </w:rPr>
        <w:fldChar w:fldCharType="begin"/>
      </w:r>
      <w:r w:rsidR="00671184" w:rsidRPr="00671184">
        <w:rPr>
          <w:b/>
          <w:bCs/>
          <w:sz w:val="22"/>
          <w:szCs w:val="22"/>
        </w:rPr>
        <w:instrText xml:space="preserve"> REF _Ref216792281 \h </w:instrText>
      </w:r>
      <w:r w:rsidR="00671184">
        <w:rPr>
          <w:b/>
          <w:bCs/>
          <w:sz w:val="22"/>
          <w:szCs w:val="22"/>
        </w:rPr>
        <w:instrText xml:space="preserve"> \* MERGEFORMAT </w:instrText>
      </w:r>
      <w:r w:rsidR="00671184" w:rsidRPr="00671184">
        <w:rPr>
          <w:b/>
          <w:bCs/>
          <w:sz w:val="22"/>
          <w:szCs w:val="22"/>
        </w:rPr>
      </w:r>
      <w:r w:rsidR="00671184" w:rsidRPr="00671184">
        <w:rPr>
          <w:b/>
          <w:bCs/>
          <w:sz w:val="22"/>
          <w:szCs w:val="22"/>
        </w:rPr>
        <w:fldChar w:fldCharType="separate"/>
      </w:r>
      <w:r w:rsidR="00671184" w:rsidRPr="00671184">
        <w:rPr>
          <w:b/>
          <w:bCs/>
        </w:rPr>
        <w:t xml:space="preserve">Fig.  </w:t>
      </w:r>
      <w:r w:rsidR="00671184" w:rsidRPr="00671184">
        <w:rPr>
          <w:b/>
          <w:bCs/>
          <w:noProof/>
        </w:rPr>
        <w:t>8</w:t>
      </w:r>
      <w:r w:rsidR="00671184" w:rsidRPr="00671184">
        <w:rPr>
          <w:b/>
          <w:bCs/>
          <w:sz w:val="22"/>
          <w:szCs w:val="22"/>
        </w:rPr>
        <w:fldChar w:fldCharType="end"/>
      </w:r>
      <w:r w:rsidR="00671184" w:rsidRPr="00671184">
        <w:rPr>
          <w:b/>
          <w:bCs/>
          <w:sz w:val="22"/>
          <w:szCs w:val="22"/>
        </w:rPr>
        <w:t>A</w:t>
      </w:r>
      <w:r w:rsidR="00EF150B" w:rsidRPr="00B061D3">
        <w:rPr>
          <w:sz w:val="22"/>
          <w:szCs w:val="22"/>
        </w:rPr>
        <w:t xml:space="preserve">, the panel is divided into three blocks: (i) </w:t>
      </w:r>
      <w:r w:rsidR="00EF150B" w:rsidRPr="00B061D3">
        <w:rPr>
          <w:i/>
          <w:iCs/>
          <w:sz w:val="22"/>
          <w:szCs w:val="22"/>
        </w:rPr>
        <w:t>Dimensions</w:t>
      </w:r>
      <w:r w:rsidR="00EF150B" w:rsidRPr="00B061D3">
        <w:rPr>
          <w:sz w:val="22"/>
          <w:szCs w:val="22"/>
        </w:rPr>
        <w:t xml:space="preserve">, (ii) </w:t>
      </w:r>
      <w:r w:rsidR="00EF150B" w:rsidRPr="00B061D3">
        <w:rPr>
          <w:i/>
          <w:iCs/>
          <w:sz w:val="22"/>
          <w:szCs w:val="22"/>
        </w:rPr>
        <w:t>QPI Measurements</w:t>
      </w:r>
      <w:r w:rsidR="00EF150B" w:rsidRPr="00B061D3">
        <w:rPr>
          <w:sz w:val="22"/>
          <w:szCs w:val="22"/>
        </w:rPr>
        <w:t xml:space="preserve">, and (iii) </w:t>
      </w:r>
      <w:r w:rsidR="00EF150B" w:rsidRPr="00B061D3">
        <w:rPr>
          <w:i/>
          <w:iCs/>
          <w:sz w:val="22"/>
          <w:szCs w:val="22"/>
        </w:rPr>
        <w:t>Microstructure</w:t>
      </w:r>
      <w:r w:rsidR="00EF150B" w:rsidRPr="00EF150B">
        <w:rPr>
          <w:i/>
          <w:iCs/>
          <w:sz w:val="22"/>
          <w:szCs w:val="22"/>
        </w:rPr>
        <w:t xml:space="preserve"> Metrics</w:t>
      </w:r>
      <w:r w:rsidR="00EF150B" w:rsidRPr="00EF150B">
        <w:rPr>
          <w:sz w:val="22"/>
          <w:szCs w:val="22"/>
        </w:rPr>
        <w:t xml:space="preserve">. </w:t>
      </w:r>
    </w:p>
    <w:p w14:paraId="492E274E" w14:textId="7D015BBB" w:rsidR="0034728F" w:rsidRDefault="003E3B60" w:rsidP="00AC11A7">
      <w:pPr>
        <w:jc w:val="both"/>
        <w:rPr>
          <w:sz w:val="22"/>
          <w:szCs w:val="22"/>
        </w:rPr>
      </w:pPr>
      <w:r w:rsidRPr="00AC11A7">
        <w:rPr>
          <w:b/>
          <w:bCs/>
          <w:i/>
          <w:iCs/>
          <w:sz w:val="22"/>
          <w:szCs w:val="22"/>
        </w:rPr>
        <w:t>Dimensions</w:t>
      </w:r>
      <w:r w:rsidR="00AE76A2">
        <w:rPr>
          <w:b/>
          <w:bCs/>
          <w:i/>
          <w:iCs/>
          <w:sz w:val="22"/>
          <w:szCs w:val="22"/>
        </w:rPr>
        <w:t xml:space="preserve">: </w:t>
      </w:r>
      <w:r w:rsidR="0034728F" w:rsidRPr="00527A3E">
        <w:rPr>
          <w:sz w:val="22"/>
          <w:szCs w:val="22"/>
        </w:rPr>
        <w:t>This</w:t>
      </w:r>
      <w:r w:rsidR="0034728F" w:rsidRPr="0034728F">
        <w:rPr>
          <w:sz w:val="22"/>
          <w:szCs w:val="22"/>
        </w:rPr>
        <w:t xml:space="preserve"> </w:t>
      </w:r>
      <w:r w:rsidR="00626E33" w:rsidRPr="00A570D6">
        <w:rPr>
          <w:sz w:val="22"/>
          <w:szCs w:val="22"/>
        </w:rPr>
        <w:t xml:space="preserve">block </w:t>
      </w:r>
      <w:r w:rsidR="00EE7F47" w:rsidRPr="00A570D6">
        <w:rPr>
          <w:sz w:val="22"/>
          <w:szCs w:val="22"/>
        </w:rPr>
        <w:t>enables</w:t>
      </w:r>
      <w:r w:rsidR="0034728F" w:rsidRPr="0034728F">
        <w:rPr>
          <w:sz w:val="22"/>
          <w:szCs w:val="22"/>
        </w:rPr>
        <w:t xml:space="preserve"> users </w:t>
      </w:r>
      <w:r w:rsidR="0034728F" w:rsidRPr="00A570D6">
        <w:rPr>
          <w:sz w:val="22"/>
          <w:szCs w:val="22"/>
        </w:rPr>
        <w:t xml:space="preserve">to </w:t>
      </w:r>
      <w:r w:rsidR="0034728F" w:rsidRPr="0034728F">
        <w:rPr>
          <w:sz w:val="22"/>
          <w:szCs w:val="22"/>
        </w:rPr>
        <w:t xml:space="preserve">quantify spatial dimensions within the reconstructed image. First, the user selects the image type to analyze using the radio buttons: </w:t>
      </w:r>
      <w:r w:rsidR="0034728F" w:rsidRPr="0034728F">
        <w:rPr>
          <w:i/>
          <w:iCs/>
          <w:sz w:val="22"/>
          <w:szCs w:val="22"/>
        </w:rPr>
        <w:t>Hologram</w:t>
      </w:r>
      <w:r w:rsidR="0034728F" w:rsidRPr="0034728F">
        <w:rPr>
          <w:sz w:val="22"/>
          <w:szCs w:val="22"/>
        </w:rPr>
        <w:t xml:space="preserve">, </w:t>
      </w:r>
      <w:r w:rsidR="0034728F" w:rsidRPr="0034728F">
        <w:rPr>
          <w:i/>
          <w:iCs/>
          <w:sz w:val="22"/>
          <w:szCs w:val="22"/>
        </w:rPr>
        <w:t>Amplitude</w:t>
      </w:r>
      <w:r w:rsidR="0034728F" w:rsidRPr="0034728F">
        <w:rPr>
          <w:sz w:val="22"/>
          <w:szCs w:val="22"/>
        </w:rPr>
        <w:t xml:space="preserve">, or </w:t>
      </w:r>
      <w:r w:rsidR="0034728F" w:rsidRPr="0034728F">
        <w:rPr>
          <w:i/>
          <w:iCs/>
          <w:sz w:val="22"/>
          <w:szCs w:val="22"/>
        </w:rPr>
        <w:t>Phase</w:t>
      </w:r>
      <w:r w:rsidR="0034728F" w:rsidRPr="0034728F">
        <w:rPr>
          <w:sz w:val="22"/>
          <w:szCs w:val="22"/>
        </w:rPr>
        <w:t xml:space="preserve">. This choice determines the image on which the dimensional measurement </w:t>
      </w:r>
      <w:r w:rsidR="008061C1">
        <w:rPr>
          <w:sz w:val="22"/>
          <w:szCs w:val="22"/>
        </w:rPr>
        <w:t>is</w:t>
      </w:r>
      <w:r w:rsidR="0034728F" w:rsidRPr="0034728F">
        <w:rPr>
          <w:sz w:val="22"/>
          <w:szCs w:val="22"/>
        </w:rPr>
        <w:t xml:space="preserve"> performed.</w:t>
      </w:r>
      <w:r w:rsidR="0034728F" w:rsidRPr="00A570D6">
        <w:rPr>
          <w:sz w:val="22"/>
          <w:szCs w:val="22"/>
        </w:rPr>
        <w:t xml:space="preserve"> </w:t>
      </w:r>
      <w:r w:rsidR="00626E33" w:rsidRPr="00A570D6">
        <w:rPr>
          <w:sz w:val="22"/>
          <w:szCs w:val="22"/>
        </w:rPr>
        <w:t xml:space="preserve">Next, two key physical parameters must be entered: the </w:t>
      </w:r>
      <w:r w:rsidR="00626E33" w:rsidRPr="00A570D6">
        <w:rPr>
          <w:i/>
          <w:iCs/>
          <w:sz w:val="22"/>
          <w:szCs w:val="22"/>
        </w:rPr>
        <w:t>Pixel Size</w:t>
      </w:r>
      <w:r w:rsidR="00626E33" w:rsidRPr="00A570D6">
        <w:rPr>
          <w:sz w:val="22"/>
          <w:szCs w:val="22"/>
        </w:rPr>
        <w:t xml:space="preserve"> (in micrometers), which corresponds to the pixel pitch of the digital camera used to acquire the hologram, and the </w:t>
      </w:r>
      <w:r w:rsidR="00626E33" w:rsidRPr="00A570D6">
        <w:rPr>
          <w:i/>
          <w:iCs/>
          <w:sz w:val="22"/>
          <w:szCs w:val="22"/>
        </w:rPr>
        <w:t>Lateral Magnification</w:t>
      </w:r>
      <w:r w:rsidR="00626E33" w:rsidRPr="00A570D6">
        <w:rPr>
          <w:sz w:val="22"/>
          <w:szCs w:val="22"/>
        </w:rPr>
        <w:t xml:space="preserve">, </w:t>
      </w:r>
      <w:r w:rsidR="00EB7AE1" w:rsidRPr="00A570D6">
        <w:rPr>
          <w:sz w:val="22"/>
          <w:szCs w:val="22"/>
        </w:rPr>
        <w:t>which refers to the effective optical magnification applied in the imaging system</w:t>
      </w:r>
      <w:r w:rsidR="00626E33" w:rsidRPr="00A570D6">
        <w:rPr>
          <w:sz w:val="22"/>
          <w:szCs w:val="22"/>
        </w:rPr>
        <w:t>.</w:t>
      </w:r>
      <w:r w:rsidR="00EB7AE1" w:rsidRPr="00A570D6">
        <w:rPr>
          <w:sz w:val="22"/>
          <w:szCs w:val="22"/>
        </w:rPr>
        <w:t xml:space="preserve"> In this specific </w:t>
      </w:r>
      <w:r w:rsidR="00EB7AE1" w:rsidRPr="00B061D3">
        <w:rPr>
          <w:sz w:val="22"/>
          <w:szCs w:val="22"/>
        </w:rPr>
        <w:t>example, a pixel size of 2.4</w:t>
      </w:r>
      <w:r w:rsidR="00EB7AE1" w:rsidRPr="00B061D3">
        <w:rPr>
          <w:rFonts w:ascii="Arial" w:hAnsi="Arial" w:cs="Arial"/>
          <w:sz w:val="22"/>
          <w:szCs w:val="22"/>
        </w:rPr>
        <w:t> </w:t>
      </w:r>
      <w:r w:rsidR="00EB7AE1" w:rsidRPr="00B061D3">
        <w:rPr>
          <w:rFonts w:ascii="Aptos" w:hAnsi="Aptos" w:cs="Aptos"/>
          <w:sz w:val="22"/>
          <w:szCs w:val="22"/>
        </w:rPr>
        <w:t>µ</w:t>
      </w:r>
      <w:r w:rsidR="00EB7AE1" w:rsidRPr="00B061D3">
        <w:rPr>
          <w:sz w:val="22"/>
          <w:szCs w:val="22"/>
        </w:rPr>
        <w:t xml:space="preserve">m and a lateral </w:t>
      </w:r>
      <w:r w:rsidR="00EB7AE1" w:rsidRPr="00B061D3">
        <w:rPr>
          <w:sz w:val="22"/>
          <w:szCs w:val="22"/>
        </w:rPr>
        <w:lastRenderedPageBreak/>
        <w:t xml:space="preserve">magnification of 40× were used. </w:t>
      </w:r>
      <w:r w:rsidR="0034728F" w:rsidRPr="00B061D3">
        <w:rPr>
          <w:sz w:val="22"/>
          <w:szCs w:val="22"/>
        </w:rPr>
        <w:t xml:space="preserve">After clicking the </w:t>
      </w:r>
      <w:r w:rsidR="0034728F" w:rsidRPr="00B061D3">
        <w:rPr>
          <w:i/>
          <w:iCs/>
          <w:sz w:val="22"/>
          <w:szCs w:val="22"/>
        </w:rPr>
        <w:t>Apply</w:t>
      </w:r>
      <w:r w:rsidR="0034728F" w:rsidRPr="00B061D3">
        <w:rPr>
          <w:sz w:val="22"/>
          <w:szCs w:val="22"/>
        </w:rPr>
        <w:t xml:space="preserve"> button, a pop-up window displays the selected image with an overlaid scale bar</w:t>
      </w:r>
      <w:r w:rsidR="00EB7AE1" w:rsidRPr="00B061D3">
        <w:rPr>
          <w:sz w:val="22"/>
          <w:szCs w:val="22"/>
        </w:rPr>
        <w:t xml:space="preserve">, as shown in </w:t>
      </w:r>
      <w:r w:rsidR="00186554">
        <w:rPr>
          <w:sz w:val="22"/>
          <w:szCs w:val="22"/>
        </w:rPr>
        <w:fldChar w:fldCharType="begin"/>
      </w:r>
      <w:r w:rsidR="00186554">
        <w:rPr>
          <w:sz w:val="22"/>
          <w:szCs w:val="22"/>
        </w:rPr>
        <w:instrText xml:space="preserve"> REF _Ref217144830 \h  \* MERGEFORMAT </w:instrText>
      </w:r>
      <w:r w:rsidR="00186554">
        <w:rPr>
          <w:sz w:val="22"/>
          <w:szCs w:val="22"/>
        </w:rPr>
      </w:r>
      <w:r w:rsidR="00186554">
        <w:rPr>
          <w:sz w:val="22"/>
          <w:szCs w:val="22"/>
        </w:rPr>
        <w:fldChar w:fldCharType="separate"/>
      </w:r>
      <w:r w:rsidR="00186554" w:rsidRPr="00186554">
        <w:rPr>
          <w:b/>
          <w:bCs/>
        </w:rPr>
        <w:t xml:space="preserve">Fig.  </w:t>
      </w:r>
      <w:r w:rsidR="00186554" w:rsidRPr="00186554">
        <w:rPr>
          <w:b/>
          <w:bCs/>
          <w:noProof/>
        </w:rPr>
        <w:t>8B</w:t>
      </w:r>
      <w:r w:rsidR="00186554">
        <w:t>.</w:t>
      </w:r>
      <w:r w:rsidR="00186554">
        <w:rPr>
          <w:sz w:val="22"/>
          <w:szCs w:val="22"/>
        </w:rPr>
        <w:fldChar w:fldCharType="end"/>
      </w:r>
      <w:r w:rsidR="0034728F" w:rsidRPr="00B061D3">
        <w:rPr>
          <w:sz w:val="22"/>
          <w:szCs w:val="22"/>
        </w:rPr>
        <w:t xml:space="preserve"> To perform a measurement, the user clicks on two points of interest in the image</w:t>
      </w:r>
      <w:r w:rsidR="00A2317F" w:rsidRPr="00B061D3">
        <w:rPr>
          <w:sz w:val="22"/>
          <w:szCs w:val="22"/>
        </w:rPr>
        <w:t>; a straight line is drawn between the selected positions, and the corresponding distance in micrometers is displayed</w:t>
      </w:r>
      <w:r w:rsidR="00A2317F" w:rsidRPr="00A570D6">
        <w:rPr>
          <w:sz w:val="22"/>
          <w:szCs w:val="22"/>
        </w:rPr>
        <w:t xml:space="preserve"> on screen. In the current example, two RBCs</w:t>
      </w:r>
      <w:r w:rsidR="007204D3">
        <w:rPr>
          <w:sz w:val="22"/>
          <w:szCs w:val="22"/>
        </w:rPr>
        <w:t xml:space="preserve"> </w:t>
      </w:r>
      <w:r w:rsidR="00A2317F" w:rsidRPr="00A570D6">
        <w:rPr>
          <w:sz w:val="22"/>
          <w:szCs w:val="22"/>
        </w:rPr>
        <w:t>were measured, with zoomed-in regions shown at the bottom for clarity. The results indicate diameters of approximately 8.35</w:t>
      </w:r>
      <w:r w:rsidR="00A2317F" w:rsidRPr="00A570D6">
        <w:rPr>
          <w:rFonts w:ascii="Arial" w:hAnsi="Arial" w:cs="Arial"/>
          <w:sz w:val="22"/>
          <w:szCs w:val="22"/>
        </w:rPr>
        <w:t> </w:t>
      </w:r>
      <w:r w:rsidR="00A2317F" w:rsidRPr="00A570D6">
        <w:rPr>
          <w:rFonts w:ascii="Aptos" w:hAnsi="Aptos" w:cs="Aptos"/>
          <w:sz w:val="22"/>
          <w:szCs w:val="22"/>
        </w:rPr>
        <w:t>µ</w:t>
      </w:r>
      <w:r w:rsidR="00A2317F" w:rsidRPr="00A570D6">
        <w:rPr>
          <w:sz w:val="22"/>
          <w:szCs w:val="22"/>
        </w:rPr>
        <w:t>m and 6.98</w:t>
      </w:r>
      <w:r w:rsidR="00A2317F" w:rsidRPr="00A570D6">
        <w:rPr>
          <w:rFonts w:ascii="Arial" w:hAnsi="Arial" w:cs="Arial"/>
          <w:sz w:val="22"/>
          <w:szCs w:val="22"/>
        </w:rPr>
        <w:t> </w:t>
      </w:r>
      <w:r w:rsidR="00A2317F" w:rsidRPr="00A570D6">
        <w:rPr>
          <w:rFonts w:ascii="Aptos" w:hAnsi="Aptos" w:cs="Aptos"/>
          <w:sz w:val="22"/>
          <w:szCs w:val="22"/>
        </w:rPr>
        <w:t>µ</w:t>
      </w:r>
      <w:r w:rsidR="00A2317F" w:rsidRPr="00A570D6">
        <w:rPr>
          <w:sz w:val="22"/>
          <w:szCs w:val="22"/>
        </w:rPr>
        <w:t>m, respectively. Additionally, the field of view is expressed in micrometers (</w:t>
      </w:r>
      <w:r w:rsidR="00A2317F" w:rsidRPr="00A570D6">
        <w:rPr>
          <w:rFonts w:ascii="Aptos" w:hAnsi="Aptos" w:cs="Aptos"/>
          <w:sz w:val="22"/>
          <w:szCs w:val="22"/>
        </w:rPr>
        <w:t>µ</w:t>
      </w:r>
      <w:r w:rsidR="00A2317F" w:rsidRPr="00A570D6">
        <w:rPr>
          <w:sz w:val="22"/>
          <w:szCs w:val="22"/>
        </w:rPr>
        <w:t>m), providing a more intuitive spatial context for interpreting the measurements.</w:t>
      </w:r>
    </w:p>
    <w:p w14:paraId="6767D4F7" w14:textId="78ECAC86" w:rsidR="00582844" w:rsidRDefault="003E3B60" w:rsidP="00186554">
      <w:pPr>
        <w:jc w:val="both"/>
        <w:rPr>
          <w:sz w:val="22"/>
          <w:szCs w:val="22"/>
        </w:rPr>
      </w:pPr>
      <w:r w:rsidRPr="00304610">
        <w:rPr>
          <w:b/>
          <w:bCs/>
          <w:i/>
          <w:iCs/>
          <w:sz w:val="22"/>
          <w:szCs w:val="22"/>
        </w:rPr>
        <w:t xml:space="preserve">QPI </w:t>
      </w:r>
      <w:r w:rsidRPr="00186554">
        <w:rPr>
          <w:b/>
          <w:bCs/>
          <w:i/>
          <w:iCs/>
          <w:sz w:val="22"/>
          <w:szCs w:val="22"/>
        </w:rPr>
        <w:t>Measurements</w:t>
      </w:r>
      <w:r w:rsidR="00AE76A2" w:rsidRPr="00186554">
        <w:rPr>
          <w:b/>
          <w:bCs/>
          <w:i/>
          <w:iCs/>
          <w:sz w:val="22"/>
          <w:szCs w:val="22"/>
        </w:rPr>
        <w:t>.</w:t>
      </w:r>
      <w:r w:rsidRPr="00186554">
        <w:rPr>
          <w:b/>
          <w:bCs/>
          <w:i/>
          <w:iCs/>
          <w:sz w:val="22"/>
          <w:szCs w:val="22"/>
        </w:rPr>
        <w:t xml:space="preserve"> </w:t>
      </w:r>
      <w:r w:rsidR="00A570D6" w:rsidRPr="001C3B8E">
        <w:rPr>
          <w:sz w:val="22"/>
          <w:szCs w:val="22"/>
        </w:rPr>
        <w:t>This</w:t>
      </w:r>
      <w:r w:rsidR="00A570D6" w:rsidRPr="00A570D6">
        <w:rPr>
          <w:sz w:val="22"/>
          <w:szCs w:val="22"/>
        </w:rPr>
        <w:t xml:space="preserve"> </w:t>
      </w:r>
      <w:r w:rsidR="00643950">
        <w:rPr>
          <w:sz w:val="22"/>
          <w:szCs w:val="22"/>
        </w:rPr>
        <w:t>b</w:t>
      </w:r>
      <w:r w:rsidR="000121A1">
        <w:rPr>
          <w:sz w:val="22"/>
          <w:szCs w:val="22"/>
        </w:rPr>
        <w:t>lock</w:t>
      </w:r>
      <w:r w:rsidR="00A570D6" w:rsidRPr="00A570D6">
        <w:rPr>
          <w:sz w:val="22"/>
          <w:szCs w:val="22"/>
        </w:rPr>
        <w:t xml:space="preserve"> is designed to perform Quantitative Phase Imaging (QPI) measurements on previously reconstructed phase images. The user begins by selecting the ROI shape using the radio buttons</w:t>
      </w:r>
      <w:r w:rsidR="000121A1">
        <w:rPr>
          <w:sz w:val="22"/>
          <w:szCs w:val="22"/>
        </w:rPr>
        <w:t xml:space="preserve">, </w:t>
      </w:r>
      <w:r w:rsidR="00A570D6" w:rsidRPr="00A570D6">
        <w:rPr>
          <w:i/>
          <w:iCs/>
          <w:sz w:val="22"/>
          <w:szCs w:val="22"/>
        </w:rPr>
        <w:t>ROI Lineal</w:t>
      </w:r>
      <w:r w:rsidR="00A570D6" w:rsidRPr="00A570D6">
        <w:rPr>
          <w:sz w:val="22"/>
          <w:szCs w:val="22"/>
        </w:rPr>
        <w:t xml:space="preserve"> for straight-line profiles or </w:t>
      </w:r>
      <w:r w:rsidR="00A570D6" w:rsidRPr="00A570D6">
        <w:rPr>
          <w:i/>
          <w:iCs/>
          <w:sz w:val="22"/>
          <w:szCs w:val="22"/>
        </w:rPr>
        <w:t>ROI Circular</w:t>
      </w:r>
      <w:r w:rsidR="00A570D6" w:rsidRPr="00A570D6">
        <w:rPr>
          <w:sz w:val="22"/>
          <w:szCs w:val="22"/>
        </w:rPr>
        <w:t xml:space="preserve"> for radial profiles. The dropdown menu on the right allows choosing the measurement mode, either </w:t>
      </w:r>
      <w:r w:rsidR="00A570D6" w:rsidRPr="006E2D0A">
        <w:rPr>
          <w:i/>
          <w:iCs/>
          <w:sz w:val="22"/>
          <w:szCs w:val="22"/>
        </w:rPr>
        <w:t>Thickness</w:t>
      </w:r>
      <w:r w:rsidR="00A570D6" w:rsidRPr="00A570D6">
        <w:rPr>
          <w:sz w:val="22"/>
          <w:szCs w:val="22"/>
        </w:rPr>
        <w:t xml:space="preserve"> to estimate sample thickness assuming known refractive indices or </w:t>
      </w:r>
      <w:r w:rsidR="00A570D6" w:rsidRPr="006E2D0A">
        <w:rPr>
          <w:i/>
          <w:iCs/>
          <w:sz w:val="22"/>
          <w:szCs w:val="22"/>
        </w:rPr>
        <w:t>Index</w:t>
      </w:r>
      <w:r w:rsidR="00A570D6" w:rsidRPr="00A570D6">
        <w:rPr>
          <w:sz w:val="22"/>
          <w:szCs w:val="22"/>
        </w:rPr>
        <w:t xml:space="preserve"> to estimate the refractive index assuming known thickness.</w:t>
      </w:r>
      <w:r w:rsidR="000121A1">
        <w:rPr>
          <w:sz w:val="22"/>
          <w:szCs w:val="22"/>
        </w:rPr>
        <w:t xml:space="preserve"> </w:t>
      </w:r>
      <w:r w:rsidR="00582844" w:rsidRPr="00582844">
        <w:rPr>
          <w:sz w:val="22"/>
          <w:szCs w:val="22"/>
        </w:rPr>
        <w:t>Once the desired mode is selected, the user enter</w:t>
      </w:r>
      <w:r w:rsidR="008061C1">
        <w:rPr>
          <w:sz w:val="22"/>
          <w:szCs w:val="22"/>
        </w:rPr>
        <w:t>s</w:t>
      </w:r>
      <w:r w:rsidR="00582844" w:rsidRPr="00582844">
        <w:rPr>
          <w:sz w:val="22"/>
          <w:szCs w:val="22"/>
        </w:rPr>
        <w:t xml:space="preserve"> the physical parameters relevant to the measurement. In this example, we focus on computing the thickness of RBCs, where </w:t>
      </w:r>
      <w:r w:rsidR="00582844" w:rsidRPr="00582844">
        <w:rPr>
          <w:i/>
          <w:iCs/>
          <w:sz w:val="22"/>
          <w:szCs w:val="22"/>
        </w:rPr>
        <w:t>Zones</w:t>
      </w:r>
      <w:r w:rsidR="00582844" w:rsidRPr="00582844">
        <w:rPr>
          <w:sz w:val="22"/>
          <w:szCs w:val="22"/>
        </w:rPr>
        <w:t xml:space="preserve"> defines the number of phase profiles to be analyzed within the image, </w:t>
      </w:r>
      <w:r w:rsidR="00582844" w:rsidRPr="00582844">
        <w:rPr>
          <w:i/>
          <w:iCs/>
          <w:sz w:val="22"/>
          <w:szCs w:val="22"/>
        </w:rPr>
        <w:t>Ind. Sample</w:t>
      </w:r>
      <w:r w:rsidR="00582844" w:rsidRPr="00582844">
        <w:rPr>
          <w:sz w:val="22"/>
          <w:szCs w:val="22"/>
        </w:rPr>
        <w:t xml:space="preserve"> refers to the refractive index of the sample, and </w:t>
      </w:r>
      <w:r w:rsidR="00582844" w:rsidRPr="00582844">
        <w:rPr>
          <w:i/>
          <w:iCs/>
          <w:sz w:val="22"/>
          <w:szCs w:val="22"/>
        </w:rPr>
        <w:t>Ind. Medium</w:t>
      </w:r>
      <w:r w:rsidR="00582844" w:rsidRPr="00582844">
        <w:rPr>
          <w:sz w:val="22"/>
          <w:szCs w:val="22"/>
        </w:rPr>
        <w:t xml:space="preserve"> corresponds to the refractive index of the surrounding medium. For the current analysis, the parameters were set as follows: Zones = 3, Ind. Sample = 1.4</w:t>
      </w:r>
      <w:r w:rsidR="00BD07F3">
        <w:rPr>
          <w:sz w:val="22"/>
          <w:szCs w:val="22"/>
        </w:rPr>
        <w:t xml:space="preserve"> </w:t>
      </w:r>
      <w:sdt>
        <w:sdtPr>
          <w:rPr>
            <w:rFonts w:ascii="Aptos" w:hAnsi="Aptos"/>
            <w:color w:val="000000"/>
            <w:sz w:val="22"/>
            <w:szCs w:val="22"/>
          </w:rPr>
          <w:tag w:val="MENDELEY_CITATION_v3_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"/>
          <w:id w:val="331722922"/>
          <w:placeholder>
            <w:docPart w:val="DefaultPlaceholder_-1854013440"/>
          </w:placeholder>
        </w:sdtPr>
        <w:sdtContent>
          <w:r w:rsidR="00BD07F3" w:rsidRPr="00BD07F3">
            <w:rPr>
              <w:rFonts w:ascii="Aptos" w:hAnsi="Aptos"/>
              <w:color w:val="000000"/>
              <w:sz w:val="22"/>
              <w:szCs w:val="22"/>
            </w:rPr>
            <w:t> [38]</w:t>
          </w:r>
        </w:sdtContent>
      </w:sdt>
      <w:r w:rsidR="00582844" w:rsidRPr="00582844">
        <w:rPr>
          <w:sz w:val="22"/>
          <w:szCs w:val="22"/>
        </w:rPr>
        <w:t>, and Ind. Medium = 1.0</w:t>
      </w:r>
      <w:r w:rsidR="008061C1">
        <w:rPr>
          <w:sz w:val="22"/>
          <w:szCs w:val="22"/>
        </w:rPr>
        <w:t xml:space="preserve"> (i.e., air)</w:t>
      </w:r>
      <w:r w:rsidR="00582844" w:rsidRPr="00582844">
        <w:rPr>
          <w:sz w:val="22"/>
          <w:szCs w:val="22"/>
        </w:rPr>
        <w:t>.</w:t>
      </w:r>
      <w:r w:rsidR="00582844">
        <w:rPr>
          <w:sz w:val="22"/>
          <w:szCs w:val="22"/>
        </w:rPr>
        <w:t xml:space="preserve"> </w:t>
      </w:r>
      <w:r w:rsidR="00582844" w:rsidRPr="00582844">
        <w:rPr>
          <w:sz w:val="22"/>
          <w:szCs w:val="22"/>
        </w:rPr>
        <w:t xml:space="preserve">After clicking the </w:t>
      </w:r>
      <w:r w:rsidR="00582844" w:rsidRPr="00582844">
        <w:rPr>
          <w:i/>
          <w:iCs/>
          <w:sz w:val="22"/>
          <w:szCs w:val="22"/>
        </w:rPr>
        <w:t>Apply</w:t>
      </w:r>
      <w:r w:rsidR="00582844" w:rsidRPr="00582844">
        <w:rPr>
          <w:sz w:val="22"/>
          <w:szCs w:val="22"/>
        </w:rPr>
        <w:t xml:space="preserve"> button, a pop-up window </w:t>
      </w:r>
      <w:r w:rsidR="00582844" w:rsidRPr="00B061D3">
        <w:rPr>
          <w:sz w:val="22"/>
          <w:szCs w:val="22"/>
        </w:rPr>
        <w:t>appears allowing the user to define the zones by clicking two points per profile within the phase image (</w:t>
      </w:r>
      <w:r w:rsidR="00186554">
        <w:rPr>
          <w:sz w:val="22"/>
          <w:szCs w:val="22"/>
        </w:rPr>
        <w:fldChar w:fldCharType="begin"/>
      </w:r>
      <w:r w:rsidR="00186554">
        <w:rPr>
          <w:sz w:val="22"/>
          <w:szCs w:val="22"/>
        </w:rPr>
        <w:instrText xml:space="preserve"> REF _Ref216792281 \h </w:instrText>
      </w:r>
      <w:r w:rsidR="00186554">
        <w:rPr>
          <w:sz w:val="22"/>
          <w:szCs w:val="22"/>
        </w:rPr>
      </w:r>
      <w:r w:rsidR="00186554">
        <w:rPr>
          <w:sz w:val="22"/>
          <w:szCs w:val="22"/>
        </w:rPr>
        <w:fldChar w:fldCharType="separate"/>
      </w:r>
      <w:r w:rsidR="00186554" w:rsidRPr="00186554">
        <w:rPr>
          <w:b/>
          <w:bCs/>
          <w:color w:val="000000" w:themeColor="text1"/>
        </w:rPr>
        <w:t xml:space="preserve">Fig.  </w:t>
      </w:r>
      <w:r w:rsidR="00186554" w:rsidRPr="00186554">
        <w:rPr>
          <w:b/>
          <w:bCs/>
          <w:noProof/>
          <w:color w:val="000000" w:themeColor="text1"/>
        </w:rPr>
        <w:t>8</w:t>
      </w:r>
      <w:r w:rsidR="00186554">
        <w:rPr>
          <w:sz w:val="22"/>
          <w:szCs w:val="22"/>
        </w:rPr>
        <w:fldChar w:fldCharType="end"/>
      </w:r>
      <w:r w:rsidR="00EC52A4" w:rsidRPr="00304610">
        <w:rPr>
          <w:b/>
          <w:bCs/>
          <w:sz w:val="22"/>
          <w:szCs w:val="22"/>
        </w:rPr>
        <w:t>C</w:t>
      </w:r>
      <w:r w:rsidR="00582844" w:rsidRPr="00B061D3">
        <w:rPr>
          <w:sz w:val="22"/>
          <w:szCs w:val="22"/>
        </w:rPr>
        <w:t xml:space="preserve">). Once the selection is complete, the software computes the phase profile </w:t>
      </w:r>
      <w:r w:rsidR="001F6434">
        <w:rPr>
          <w:sz w:val="22"/>
          <w:szCs w:val="22"/>
        </w:rPr>
        <w:t xml:space="preserve">for </w:t>
      </w:r>
      <w:r w:rsidR="00582844" w:rsidRPr="00B061D3">
        <w:rPr>
          <w:sz w:val="22"/>
          <w:szCs w:val="22"/>
        </w:rPr>
        <w:t xml:space="preserve">each ROI and estimates the thickness based on the provided physical parameters. The results are presented in two output windows, </w:t>
      </w:r>
      <w:r w:rsidR="001E2ACB" w:rsidRPr="00B061D3">
        <w:rPr>
          <w:sz w:val="22"/>
          <w:szCs w:val="22"/>
        </w:rPr>
        <w:t xml:space="preserve">one </w:t>
      </w:r>
      <w:r w:rsidR="00582844" w:rsidRPr="00B061D3">
        <w:rPr>
          <w:sz w:val="22"/>
          <w:szCs w:val="22"/>
        </w:rPr>
        <w:t xml:space="preserve">corresponding </w:t>
      </w:r>
      <w:r w:rsidR="001E2ACB" w:rsidRPr="00B061D3">
        <w:rPr>
          <w:sz w:val="22"/>
          <w:szCs w:val="22"/>
        </w:rPr>
        <w:t xml:space="preserve">to </w:t>
      </w:r>
      <w:r w:rsidR="00582844" w:rsidRPr="00B061D3">
        <w:rPr>
          <w:sz w:val="22"/>
          <w:szCs w:val="22"/>
        </w:rPr>
        <w:t>a graphical window showing the phase profiles (</w:t>
      </w:r>
      <w:r w:rsidR="00186554">
        <w:rPr>
          <w:sz w:val="22"/>
          <w:szCs w:val="22"/>
        </w:rPr>
        <w:fldChar w:fldCharType="begin"/>
      </w:r>
      <w:r w:rsidR="00186554">
        <w:rPr>
          <w:sz w:val="22"/>
          <w:szCs w:val="22"/>
        </w:rPr>
        <w:instrText xml:space="preserve"> REF _Ref216792281 \h </w:instrText>
      </w:r>
      <w:r w:rsidR="00186554">
        <w:rPr>
          <w:sz w:val="22"/>
          <w:szCs w:val="22"/>
        </w:rPr>
      </w:r>
      <w:r w:rsidR="00186554">
        <w:rPr>
          <w:sz w:val="22"/>
          <w:szCs w:val="22"/>
        </w:rPr>
        <w:fldChar w:fldCharType="separate"/>
      </w:r>
      <w:r w:rsidR="00186554" w:rsidRPr="00186554">
        <w:rPr>
          <w:b/>
          <w:bCs/>
          <w:color w:val="000000" w:themeColor="text1"/>
        </w:rPr>
        <w:t xml:space="preserve">Fig.  </w:t>
      </w:r>
      <w:r w:rsidR="00186554" w:rsidRPr="00186554">
        <w:rPr>
          <w:b/>
          <w:bCs/>
          <w:noProof/>
          <w:color w:val="000000" w:themeColor="text1"/>
        </w:rPr>
        <w:t>8</w:t>
      </w:r>
      <w:r w:rsidR="00186554">
        <w:rPr>
          <w:sz w:val="22"/>
          <w:szCs w:val="22"/>
        </w:rPr>
        <w:fldChar w:fldCharType="end"/>
      </w:r>
      <w:r w:rsidR="00EC52A4" w:rsidRPr="00186554">
        <w:rPr>
          <w:b/>
          <w:bCs/>
          <w:sz w:val="22"/>
          <w:szCs w:val="22"/>
        </w:rPr>
        <w:t>D</w:t>
      </w:r>
      <w:r w:rsidR="00582844" w:rsidRPr="00B061D3">
        <w:rPr>
          <w:sz w:val="22"/>
          <w:szCs w:val="22"/>
        </w:rPr>
        <w:t>), where each profile is plotted in a different color for easy identification; and a results table (</w:t>
      </w:r>
      <w:r w:rsidR="00186554">
        <w:rPr>
          <w:sz w:val="22"/>
          <w:szCs w:val="22"/>
        </w:rPr>
        <w:fldChar w:fldCharType="begin"/>
      </w:r>
      <w:r w:rsidR="00186554">
        <w:rPr>
          <w:sz w:val="22"/>
          <w:szCs w:val="22"/>
        </w:rPr>
        <w:instrText xml:space="preserve"> REF _Ref216792281 \h </w:instrText>
      </w:r>
      <w:r w:rsidR="00186554">
        <w:rPr>
          <w:sz w:val="22"/>
          <w:szCs w:val="22"/>
        </w:rPr>
      </w:r>
      <w:r w:rsidR="00186554">
        <w:rPr>
          <w:sz w:val="22"/>
          <w:szCs w:val="22"/>
        </w:rPr>
        <w:fldChar w:fldCharType="separate"/>
      </w:r>
      <w:r w:rsidR="00186554" w:rsidRPr="00186554">
        <w:rPr>
          <w:b/>
          <w:bCs/>
          <w:color w:val="000000" w:themeColor="text1"/>
        </w:rPr>
        <w:t xml:space="preserve">Fig.  </w:t>
      </w:r>
      <w:r w:rsidR="00186554" w:rsidRPr="00186554">
        <w:rPr>
          <w:b/>
          <w:bCs/>
          <w:noProof/>
          <w:color w:val="000000" w:themeColor="text1"/>
        </w:rPr>
        <w:t>8</w:t>
      </w:r>
      <w:r w:rsidR="00186554">
        <w:rPr>
          <w:sz w:val="22"/>
          <w:szCs w:val="22"/>
        </w:rPr>
        <w:fldChar w:fldCharType="end"/>
      </w:r>
      <w:r w:rsidR="00EC52A4" w:rsidRPr="00186554">
        <w:rPr>
          <w:b/>
          <w:bCs/>
          <w:sz w:val="22"/>
          <w:szCs w:val="22"/>
        </w:rPr>
        <w:t>E</w:t>
      </w:r>
      <w:r w:rsidR="00582844" w:rsidRPr="00582844">
        <w:rPr>
          <w:sz w:val="22"/>
          <w:szCs w:val="22"/>
        </w:rPr>
        <w:t xml:space="preserve">) displaying the Zone number, minimum </w:t>
      </w:r>
      <w:r w:rsidR="00582844">
        <w:rPr>
          <w:sz w:val="22"/>
          <w:szCs w:val="22"/>
        </w:rPr>
        <w:t>(</w:t>
      </w:r>
      <w:bookmarkStart w:id="8" w:name="OLE_LINK1"/>
      <w:r w:rsidR="00EB7A3C">
        <w:rPr>
          <w:rFonts w:ascii="Symbol" w:hAnsi="Symbol"/>
          <w:sz w:val="22"/>
          <w:szCs w:val="22"/>
        </w:rPr>
        <w:t>j</w:t>
      </w:r>
      <w:bookmarkEnd w:id="8"/>
      <w:r w:rsidR="00582844">
        <w:rPr>
          <w:sz w:val="22"/>
          <w:szCs w:val="22"/>
        </w:rPr>
        <w:t xml:space="preserve">_low) </w:t>
      </w:r>
      <w:r w:rsidR="00582844" w:rsidRPr="00582844">
        <w:rPr>
          <w:sz w:val="22"/>
          <w:szCs w:val="22"/>
        </w:rPr>
        <w:t xml:space="preserve">and maximum </w:t>
      </w:r>
      <w:r w:rsidR="00582844">
        <w:rPr>
          <w:sz w:val="22"/>
          <w:szCs w:val="22"/>
        </w:rPr>
        <w:t>(</w:t>
      </w:r>
      <w:r w:rsidR="00EB7A3C">
        <w:rPr>
          <w:rFonts w:ascii="Symbol" w:hAnsi="Symbol"/>
          <w:sz w:val="22"/>
          <w:szCs w:val="22"/>
        </w:rPr>
        <w:t>j</w:t>
      </w:r>
      <w:r w:rsidR="00582844">
        <w:rPr>
          <w:sz w:val="22"/>
          <w:szCs w:val="22"/>
        </w:rPr>
        <w:t xml:space="preserve">_high) </w:t>
      </w:r>
      <w:r w:rsidR="00582844" w:rsidRPr="00582844">
        <w:rPr>
          <w:sz w:val="22"/>
          <w:szCs w:val="22"/>
        </w:rPr>
        <w:t>phase values, phase difference (Δ</w:t>
      </w:r>
      <w:r w:rsidR="00EB7A3C">
        <w:rPr>
          <w:rFonts w:ascii="Symbol" w:hAnsi="Symbol"/>
          <w:sz w:val="22"/>
          <w:szCs w:val="22"/>
        </w:rPr>
        <w:t>j</w:t>
      </w:r>
      <w:r w:rsidR="00582844" w:rsidRPr="00582844">
        <w:rPr>
          <w:sz w:val="22"/>
          <w:szCs w:val="22"/>
        </w:rPr>
        <w:t>), and estimated thickness in micrometers. A summary row at the bottom includes the mean and standard deviation of each column.</w:t>
      </w:r>
      <w:r w:rsidR="00582844">
        <w:rPr>
          <w:sz w:val="22"/>
          <w:szCs w:val="22"/>
        </w:rPr>
        <w:t xml:space="preserve"> </w:t>
      </w:r>
      <w:r w:rsidR="00582844" w:rsidRPr="00582844">
        <w:rPr>
          <w:sz w:val="22"/>
          <w:szCs w:val="22"/>
        </w:rPr>
        <w:t>In this example,</w:t>
      </w:r>
      <w:r w:rsidR="00582844" w:rsidRPr="00ED18D4">
        <w:rPr>
          <w:color w:val="EE0000"/>
          <w:sz w:val="22"/>
          <w:szCs w:val="22"/>
        </w:rPr>
        <w:t xml:space="preserve"> the estimated thicknesses for the three selected RBCs are: 0.85 µm (Profile 1, blue), 0.97 µm (Profile 2, orange), and 0.88 µm (Profile 3, green). </w:t>
      </w:r>
      <w:r w:rsidR="00582844" w:rsidRPr="00582844">
        <w:rPr>
          <w:sz w:val="22"/>
          <w:szCs w:val="22"/>
        </w:rPr>
        <w:t>These results are consistent with typical RBC central thickness values</w:t>
      </w:r>
      <w:r w:rsidR="0061187C">
        <w:rPr>
          <w:sz w:val="22"/>
          <w:szCs w:val="22"/>
        </w:rPr>
        <w:t xml:space="preserve"> </w:t>
      </w:r>
      <w:sdt>
        <w:sdtPr>
          <w:rPr>
            <w:rFonts w:ascii="Aptos" w:hAnsi="Aptos"/>
            <w:color w:val="000000"/>
            <w:sz w:val="22"/>
            <w:szCs w:val="22"/>
          </w:rPr>
          <w:tag w:val="MENDELEY_CITATION_v3_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"/>
          <w:id w:val="1589808142"/>
          <w:placeholder>
            <w:docPart w:val="DefaultPlaceholder_-1854013440"/>
          </w:placeholder>
        </w:sdtPr>
        <w:sdtContent>
          <w:r w:rsidR="0061187C" w:rsidRPr="0061187C">
            <w:rPr>
              <w:rFonts w:ascii="Aptos" w:hAnsi="Aptos"/>
              <w:color w:val="000000"/>
              <w:sz w:val="22"/>
              <w:szCs w:val="22"/>
            </w:rPr>
            <w:t> [39]</w:t>
          </w:r>
        </w:sdtContent>
      </w:sdt>
      <w:r w:rsidR="00EB7A3C">
        <w:rPr>
          <w:sz w:val="22"/>
          <w:szCs w:val="22"/>
        </w:rPr>
        <w:t xml:space="preserve">, </w:t>
      </w:r>
      <w:r w:rsidR="00582844" w:rsidRPr="00582844">
        <w:rPr>
          <w:sz w:val="22"/>
          <w:szCs w:val="22"/>
        </w:rPr>
        <w:t>demonstrat</w:t>
      </w:r>
      <w:r w:rsidR="00EB7A3C">
        <w:rPr>
          <w:sz w:val="22"/>
          <w:szCs w:val="22"/>
        </w:rPr>
        <w:t>ing</w:t>
      </w:r>
      <w:r w:rsidR="00582844" w:rsidRPr="00582844">
        <w:rPr>
          <w:sz w:val="22"/>
          <w:szCs w:val="22"/>
        </w:rPr>
        <w:t xml:space="preserve"> </w:t>
      </w:r>
      <w:r w:rsidR="001064A8">
        <w:rPr>
          <w:sz w:val="22"/>
          <w:szCs w:val="22"/>
        </w:rPr>
        <w:t xml:space="preserve">the </w:t>
      </w:r>
      <w:r w:rsidR="00582844" w:rsidRPr="00582844">
        <w:rPr>
          <w:sz w:val="22"/>
          <w:szCs w:val="22"/>
        </w:rPr>
        <w:t xml:space="preserve">effectiveness of </w:t>
      </w:r>
      <w:proofErr w:type="spellStart"/>
      <w:r w:rsidR="00582844" w:rsidRPr="00186554">
        <w:rPr>
          <w:i/>
          <w:iCs/>
          <w:sz w:val="22"/>
          <w:szCs w:val="22"/>
        </w:rPr>
        <w:t>HoloBio</w:t>
      </w:r>
      <w:proofErr w:type="spellEnd"/>
      <w:r w:rsidR="00582844" w:rsidRPr="00582844">
        <w:rPr>
          <w:sz w:val="22"/>
          <w:szCs w:val="22"/>
        </w:rPr>
        <w:t xml:space="preserve"> in performing accurate thickness quantification in biological specimens</w:t>
      </w:r>
      <w:r w:rsidR="00582844">
        <w:rPr>
          <w:sz w:val="22"/>
          <w:szCs w:val="22"/>
        </w:rPr>
        <w:t>.</w:t>
      </w:r>
    </w:p>
    <w:p w14:paraId="067E956E" w14:textId="77777777" w:rsidR="00671184" w:rsidRDefault="005C3A78" w:rsidP="00671184">
      <w:pPr>
        <w:keepNext/>
        <w:jc w:val="center"/>
      </w:pPr>
      <w:r>
        <w:rPr>
          <w:noProof/>
        </w:rPr>
        <w:lastRenderedPageBreak/>
        <w:drawing>
          <wp:inline distT="0" distB="0" distL="0" distR="0" wp14:anchorId="3BCD55FA" wp14:editId="14C2F403">
            <wp:extent cx="5612130" cy="3329940"/>
            <wp:effectExtent l="0" t="0" r="7620" b="3810"/>
            <wp:docPr id="81787485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74851" name="Picture 2" descr="A screenshot of a computer&#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2130" cy="3329940"/>
                    </a:xfrm>
                    <a:prstGeom prst="rect">
                      <a:avLst/>
                    </a:prstGeom>
                    <a:noFill/>
                    <a:ln>
                      <a:noFill/>
                    </a:ln>
                  </pic:spPr>
                </pic:pic>
              </a:graphicData>
            </a:graphic>
          </wp:inline>
        </w:drawing>
      </w:r>
    </w:p>
    <w:p w14:paraId="335DA9EC" w14:textId="57F9DBA3" w:rsidR="005C3A78" w:rsidRDefault="00671184" w:rsidP="00186554">
      <w:pPr>
        <w:pStyle w:val="Descripcin"/>
        <w:jc w:val="both"/>
      </w:pPr>
      <w:bookmarkStart w:id="9" w:name="_Ref216792281"/>
      <w:bookmarkStart w:id="10" w:name="_Ref217144830"/>
      <w:r w:rsidRPr="00186554">
        <w:rPr>
          <w:b/>
          <w:bCs/>
          <w:i w:val="0"/>
          <w:iCs w:val="0"/>
          <w:color w:val="000000" w:themeColor="text1"/>
        </w:rPr>
        <w:t xml:space="preserve">Fig.  </w:t>
      </w:r>
      <w:r w:rsidRPr="00186554">
        <w:rPr>
          <w:b/>
          <w:bCs/>
          <w:i w:val="0"/>
          <w:iCs w:val="0"/>
          <w:color w:val="000000" w:themeColor="text1"/>
        </w:rPr>
        <w:fldChar w:fldCharType="begin"/>
      </w:r>
      <w:r w:rsidRPr="00186554">
        <w:rPr>
          <w:b/>
          <w:bCs/>
          <w:i w:val="0"/>
          <w:iCs w:val="0"/>
          <w:color w:val="000000" w:themeColor="text1"/>
        </w:rPr>
        <w:instrText xml:space="preserve"> SEQ Fig._ \* ARABIC </w:instrText>
      </w:r>
      <w:r w:rsidRPr="00186554">
        <w:rPr>
          <w:b/>
          <w:bCs/>
          <w:i w:val="0"/>
          <w:iCs w:val="0"/>
          <w:color w:val="000000" w:themeColor="text1"/>
        </w:rPr>
        <w:fldChar w:fldCharType="separate"/>
      </w:r>
      <w:r w:rsidR="00312FD3">
        <w:rPr>
          <w:b/>
          <w:bCs/>
          <w:i w:val="0"/>
          <w:iCs w:val="0"/>
          <w:noProof/>
          <w:color w:val="000000" w:themeColor="text1"/>
        </w:rPr>
        <w:t>8</w:t>
      </w:r>
      <w:r w:rsidRPr="00186554">
        <w:rPr>
          <w:b/>
          <w:bCs/>
          <w:i w:val="0"/>
          <w:iCs w:val="0"/>
          <w:color w:val="000000" w:themeColor="text1"/>
        </w:rPr>
        <w:fldChar w:fldCharType="end"/>
      </w:r>
      <w:bookmarkEnd w:id="9"/>
      <w:r w:rsidRPr="00186554">
        <w:rPr>
          <w:b/>
          <w:bCs/>
          <w:i w:val="0"/>
          <w:iCs w:val="0"/>
          <w:color w:val="000000" w:themeColor="text1"/>
        </w:rPr>
        <w:t>.</w:t>
      </w:r>
      <w:bookmarkEnd w:id="10"/>
      <w:r w:rsidR="00186554" w:rsidRPr="00186554">
        <w:rPr>
          <w:color w:val="000000" w:themeColor="text1"/>
        </w:rPr>
        <w:t xml:space="preserve"> </w:t>
      </w:r>
      <w:r w:rsidR="00186554" w:rsidRPr="005C3A78">
        <w:rPr>
          <w:b/>
          <w:bCs/>
          <w:i w:val="0"/>
          <w:iCs w:val="0"/>
          <w:color w:val="auto"/>
        </w:rPr>
        <w:t xml:space="preserve">Bio-Analysis workflow in </w:t>
      </w:r>
      <w:proofErr w:type="spellStart"/>
      <w:r w:rsidR="00186554" w:rsidRPr="00E65E8E">
        <w:rPr>
          <w:b/>
          <w:bCs/>
          <w:color w:val="auto"/>
        </w:rPr>
        <w:t>HoloBio</w:t>
      </w:r>
      <w:proofErr w:type="spellEnd"/>
      <w:r w:rsidR="00186554" w:rsidRPr="005C3A78">
        <w:rPr>
          <w:b/>
          <w:bCs/>
          <w:i w:val="0"/>
          <w:iCs w:val="0"/>
          <w:color w:val="auto"/>
        </w:rPr>
        <w:t xml:space="preserve">, showing an example application for dimensional analysis and QPI measurements. </w:t>
      </w:r>
      <w:r w:rsidR="00186554" w:rsidRPr="005C3A78">
        <w:rPr>
          <w:i w:val="0"/>
          <w:iCs w:val="0"/>
          <w:color w:val="auto"/>
        </w:rPr>
        <w:t>(A) Main Bio-Analysis panel with options for dimensions, QPI measurements, and microstructure metrics. (B) Phase image of the sample with dimensional measurements indicated. (C) Window for selecting regions of interest (ROI) directly on the phase image. (D) Phase profiles extracted from the selected ROIs. (E) Summary table of QPI results with corresponding thickness values and example dimensional annotations of the sample.</w:t>
      </w:r>
    </w:p>
    <w:p w14:paraId="5637CD9E" w14:textId="142E7A60" w:rsidR="00F2783D" w:rsidRDefault="00F2783D" w:rsidP="005C3A78">
      <w:pPr>
        <w:pStyle w:val="Descripcin"/>
        <w:jc w:val="both"/>
        <w:rPr>
          <w:i w:val="0"/>
          <w:iCs w:val="0"/>
          <w:color w:val="auto"/>
        </w:rPr>
      </w:pPr>
    </w:p>
    <w:p w14:paraId="333241B0" w14:textId="28D2ED11" w:rsidR="001747FB" w:rsidRPr="001747FB" w:rsidRDefault="00EE7F47" w:rsidP="00186554">
      <w:pPr>
        <w:jc w:val="both"/>
        <w:rPr>
          <w:sz w:val="22"/>
          <w:szCs w:val="22"/>
        </w:rPr>
      </w:pPr>
      <w:r w:rsidRPr="00186554">
        <w:rPr>
          <w:b/>
          <w:bCs/>
          <w:sz w:val="22"/>
          <w:szCs w:val="22"/>
        </w:rPr>
        <w:t>Microstructure Metrics</w:t>
      </w:r>
      <w:r w:rsidR="00EC52A4" w:rsidRPr="00186554">
        <w:rPr>
          <w:b/>
          <w:bCs/>
          <w:sz w:val="22"/>
          <w:szCs w:val="22"/>
        </w:rPr>
        <w:t>.</w:t>
      </w:r>
      <w:r w:rsidRPr="00186554">
        <w:rPr>
          <w:b/>
          <w:bCs/>
          <w:sz w:val="22"/>
          <w:szCs w:val="22"/>
        </w:rPr>
        <w:t xml:space="preserve"> </w:t>
      </w:r>
      <w:r w:rsidR="00F9772D" w:rsidRPr="001C3B8E">
        <w:rPr>
          <w:sz w:val="22"/>
          <w:szCs w:val="22"/>
        </w:rPr>
        <w:t>The Microstructure</w:t>
      </w:r>
      <w:r w:rsidR="00F9772D" w:rsidRPr="00F9772D">
        <w:rPr>
          <w:sz w:val="22"/>
          <w:szCs w:val="22"/>
        </w:rPr>
        <w:t xml:space="preserve"> Metrics block provides </w:t>
      </w:r>
      <w:r w:rsidR="00EB7A3C">
        <w:rPr>
          <w:kern w:val="0"/>
          <w:sz w:val="22"/>
          <w:szCs w:val="22"/>
          <w14:ligatures w14:val="none"/>
        </w:rPr>
        <w:t xml:space="preserve">tools for morphological analysis of biological samples, including </w:t>
      </w:r>
      <w:r w:rsidR="00EB7A3C">
        <w:rPr>
          <w:i/>
          <w:iCs/>
          <w:kern w:val="0"/>
          <w:sz w:val="22"/>
          <w:szCs w:val="22"/>
          <w14:ligatures w14:val="none"/>
        </w:rPr>
        <w:t>Count Particles</w:t>
      </w:r>
      <w:r w:rsidR="00EB7A3C">
        <w:rPr>
          <w:kern w:val="0"/>
          <w:sz w:val="22"/>
          <w:szCs w:val="22"/>
          <w14:ligatures w14:val="none"/>
        </w:rPr>
        <w:t xml:space="preserve">, </w:t>
      </w:r>
      <w:r w:rsidR="00EB7A3C">
        <w:rPr>
          <w:i/>
          <w:iCs/>
          <w:kern w:val="0"/>
          <w:sz w:val="22"/>
          <w:szCs w:val="22"/>
          <w14:ligatures w14:val="none"/>
        </w:rPr>
        <w:t>Particle Areas</w:t>
      </w:r>
      <w:r w:rsidR="00EB7A3C">
        <w:rPr>
          <w:kern w:val="0"/>
          <w:sz w:val="22"/>
          <w:szCs w:val="22"/>
          <w14:ligatures w14:val="none"/>
        </w:rPr>
        <w:t xml:space="preserve">, and </w:t>
      </w:r>
      <w:r w:rsidR="00EB7A3C">
        <w:rPr>
          <w:i/>
          <w:iCs/>
          <w:kern w:val="0"/>
          <w:sz w:val="22"/>
          <w:szCs w:val="22"/>
          <w14:ligatures w14:val="none"/>
        </w:rPr>
        <w:t xml:space="preserve">Thickness Estimation </w:t>
      </w:r>
      <w:r w:rsidR="00EB7A3C">
        <w:rPr>
          <w:kern w:val="0"/>
          <w:sz w:val="22"/>
          <w:szCs w:val="22"/>
          <w14:ligatures w14:val="none"/>
        </w:rPr>
        <w:t>(</w:t>
      </w:r>
      <w:r w:rsidR="00EB7A3C">
        <w:rPr>
          <w:kern w:val="0"/>
          <w:sz w:val="22"/>
          <w:szCs w:val="22"/>
          <w14:ligatures w14:val="none"/>
        </w:rPr>
        <w:fldChar w:fldCharType="begin"/>
      </w:r>
      <w:r w:rsidR="00EB7A3C">
        <w:rPr>
          <w:kern w:val="0"/>
          <w:sz w:val="22"/>
          <w:szCs w:val="22"/>
          <w14:ligatures w14:val="none"/>
        </w:rPr>
        <w:instrText xml:space="preserve"> REF _Ref216792281 \h  \* MERGEFORMAT </w:instrText>
      </w:r>
      <w:r w:rsidR="00EB7A3C">
        <w:rPr>
          <w:kern w:val="0"/>
          <w:sz w:val="22"/>
          <w:szCs w:val="22"/>
          <w14:ligatures w14:val="none"/>
        </w:rPr>
      </w:r>
      <w:r w:rsidR="00EB7A3C">
        <w:rPr>
          <w:kern w:val="0"/>
          <w:sz w:val="22"/>
          <w:szCs w:val="22"/>
          <w14:ligatures w14:val="none"/>
        </w:rPr>
        <w:fldChar w:fldCharType="separate"/>
      </w:r>
      <w:r w:rsidR="00EB7A3C">
        <w:rPr>
          <w:b/>
          <w:bCs/>
          <w:color w:val="000000" w:themeColor="text1"/>
          <w:kern w:val="0"/>
          <w14:ligatures w14:val="none"/>
        </w:rPr>
        <w:t xml:space="preserve">Fig. </w:t>
      </w:r>
      <w:r w:rsidR="00EB7A3C">
        <w:rPr>
          <w:b/>
          <w:bCs/>
          <w:noProof/>
          <w:color w:val="000000" w:themeColor="text1"/>
          <w:kern w:val="0"/>
          <w14:ligatures w14:val="none"/>
        </w:rPr>
        <w:t>8</w:t>
      </w:r>
      <w:r w:rsidR="00EB7A3C">
        <w:rPr>
          <w:kern w:val="0"/>
          <w:sz w:val="22"/>
          <w:szCs w:val="22"/>
          <w14:ligatures w14:val="none"/>
        </w:rPr>
        <w:fldChar w:fldCharType="end"/>
      </w:r>
      <w:r w:rsidR="00EB7A3C">
        <w:rPr>
          <w:b/>
          <w:bCs/>
          <w:kern w:val="0"/>
          <w:sz w:val="22"/>
          <w:szCs w:val="22"/>
          <w14:ligatures w14:val="none"/>
        </w:rPr>
        <w:t>A</w:t>
      </w:r>
      <w:r w:rsidR="00EB7A3C">
        <w:rPr>
          <w:kern w:val="0"/>
          <w:sz w:val="22"/>
          <w:szCs w:val="22"/>
          <w14:ligatures w14:val="none"/>
        </w:rPr>
        <w:t>-iii).</w:t>
      </w:r>
      <w:r w:rsidR="00360DD6">
        <w:rPr>
          <w:sz w:val="22"/>
          <w:szCs w:val="22"/>
        </w:rPr>
        <w:t xml:space="preserve"> In </w:t>
      </w:r>
      <w:r w:rsidR="009817DE" w:rsidRPr="009817DE">
        <w:rPr>
          <w:sz w:val="22"/>
          <w:szCs w:val="22"/>
        </w:rPr>
        <w:t xml:space="preserve">this case study, </w:t>
      </w:r>
      <w:r w:rsidR="00FD4798">
        <w:rPr>
          <w:sz w:val="22"/>
          <w:szCs w:val="22"/>
        </w:rPr>
        <w:t>the</w:t>
      </w:r>
      <w:r w:rsidR="009817DE" w:rsidRPr="009817DE">
        <w:rPr>
          <w:sz w:val="22"/>
          <w:szCs w:val="22"/>
        </w:rPr>
        <w:t xml:space="preserve"> analysis </w:t>
      </w:r>
      <w:r w:rsidR="00FD4798">
        <w:rPr>
          <w:sz w:val="22"/>
          <w:szCs w:val="22"/>
        </w:rPr>
        <w:t>focused</w:t>
      </w:r>
      <w:r w:rsidR="009817DE" w:rsidRPr="009817DE">
        <w:rPr>
          <w:sz w:val="22"/>
          <w:szCs w:val="22"/>
        </w:rPr>
        <w:t xml:space="preserve"> on the first two functionalities.</w:t>
      </w:r>
      <w:r w:rsidR="009817DE">
        <w:rPr>
          <w:sz w:val="22"/>
          <w:szCs w:val="22"/>
        </w:rPr>
        <w:t xml:space="preserve"> </w:t>
      </w:r>
      <w:r w:rsidR="00360DD6" w:rsidRPr="00360DD6">
        <w:rPr>
          <w:sz w:val="22"/>
          <w:szCs w:val="22"/>
        </w:rPr>
        <w:t>Regardless of the selected option, users must choose one of three segmentation strategies</w:t>
      </w:r>
      <w:r w:rsidR="00360DD6">
        <w:rPr>
          <w:sz w:val="22"/>
          <w:szCs w:val="22"/>
        </w:rPr>
        <w:t>:</w:t>
      </w:r>
      <w:r w:rsidR="00FD4798">
        <w:rPr>
          <w:sz w:val="22"/>
          <w:szCs w:val="22"/>
        </w:rPr>
        <w:t xml:space="preserve"> </w:t>
      </w:r>
      <w:r w:rsidR="00FD4798" w:rsidRPr="00FD4798">
        <w:rPr>
          <w:i/>
          <w:iCs/>
          <w:sz w:val="22"/>
          <w:szCs w:val="22"/>
        </w:rPr>
        <w:t>Otsu</w:t>
      </w:r>
      <w:r w:rsidR="00FD4798" w:rsidRPr="00FD4798">
        <w:rPr>
          <w:sz w:val="22"/>
          <w:szCs w:val="22"/>
        </w:rPr>
        <w:t xml:space="preserve">, </w:t>
      </w:r>
      <w:r w:rsidR="00FD4798" w:rsidRPr="00FD4798">
        <w:rPr>
          <w:i/>
          <w:iCs/>
          <w:sz w:val="22"/>
          <w:szCs w:val="22"/>
        </w:rPr>
        <w:t>Manual</w:t>
      </w:r>
      <w:r w:rsidR="00FD4798" w:rsidRPr="00FD4798">
        <w:rPr>
          <w:sz w:val="22"/>
          <w:szCs w:val="22"/>
        </w:rPr>
        <w:t xml:space="preserve">, or </w:t>
      </w:r>
      <w:r w:rsidR="00FD4798" w:rsidRPr="00FD4798">
        <w:rPr>
          <w:i/>
          <w:iCs/>
          <w:sz w:val="22"/>
          <w:szCs w:val="22"/>
        </w:rPr>
        <w:t>Adaptive</w:t>
      </w:r>
      <w:r w:rsidR="00FD4798">
        <w:rPr>
          <w:sz w:val="22"/>
          <w:szCs w:val="22"/>
        </w:rPr>
        <w:t xml:space="preserve"> t</w:t>
      </w:r>
      <w:r w:rsidR="00FD4798" w:rsidRPr="00FD4798">
        <w:rPr>
          <w:sz w:val="22"/>
          <w:szCs w:val="22"/>
        </w:rPr>
        <w:t xml:space="preserve">o isolate relevant microstructures. Additionally, the system allows specification of minimum and maximum area thresholds to filter irrelevant features. </w:t>
      </w:r>
      <w:r w:rsidR="00360DD6">
        <w:rPr>
          <w:sz w:val="22"/>
          <w:szCs w:val="22"/>
        </w:rPr>
        <w:t xml:space="preserve">For </w:t>
      </w:r>
      <w:r w:rsidR="00FD4798" w:rsidRPr="00FD4798">
        <w:rPr>
          <w:sz w:val="22"/>
          <w:szCs w:val="22"/>
        </w:rPr>
        <w:t>the RBCs</w:t>
      </w:r>
      <w:r w:rsidR="00EC52A4">
        <w:rPr>
          <w:sz w:val="22"/>
          <w:szCs w:val="22"/>
        </w:rPr>
        <w:t xml:space="preserve"> sample</w:t>
      </w:r>
      <w:r w:rsidR="00FD4798" w:rsidRPr="00FD4798">
        <w:rPr>
          <w:sz w:val="22"/>
          <w:szCs w:val="22"/>
        </w:rPr>
        <w:t>, this module</w:t>
      </w:r>
      <w:r w:rsidR="00EB7A3C">
        <w:rPr>
          <w:sz w:val="22"/>
          <w:szCs w:val="22"/>
        </w:rPr>
        <w:t xml:space="preserve"> is used</w:t>
      </w:r>
      <w:r w:rsidR="00FD4798" w:rsidRPr="00FD4798">
        <w:rPr>
          <w:sz w:val="22"/>
          <w:szCs w:val="22"/>
        </w:rPr>
        <w:t xml:space="preserve"> to estimate the projected area of individual cells by selecting the </w:t>
      </w:r>
      <w:r w:rsidR="00FD4798" w:rsidRPr="00FD4798">
        <w:rPr>
          <w:i/>
          <w:iCs/>
          <w:sz w:val="22"/>
          <w:szCs w:val="22"/>
        </w:rPr>
        <w:t>Phase</w:t>
      </w:r>
      <w:r w:rsidR="00FD4798" w:rsidRPr="00FD4798">
        <w:rPr>
          <w:sz w:val="22"/>
          <w:szCs w:val="22"/>
        </w:rPr>
        <w:t xml:space="preserve"> image, applying </w:t>
      </w:r>
      <w:r w:rsidR="00360DD6">
        <w:rPr>
          <w:sz w:val="22"/>
          <w:szCs w:val="22"/>
        </w:rPr>
        <w:t xml:space="preserve">the </w:t>
      </w:r>
      <w:r w:rsidR="00FD4798" w:rsidRPr="00FD4798">
        <w:rPr>
          <w:i/>
          <w:iCs/>
          <w:sz w:val="22"/>
          <w:szCs w:val="22"/>
        </w:rPr>
        <w:t>Otsu</w:t>
      </w:r>
      <w:r w:rsidR="00FD4798" w:rsidRPr="00FD4798">
        <w:rPr>
          <w:sz w:val="22"/>
          <w:szCs w:val="22"/>
        </w:rPr>
        <w:t xml:space="preserve"> thresholding</w:t>
      </w:r>
      <w:r w:rsidR="00360DD6">
        <w:rPr>
          <w:sz w:val="22"/>
          <w:szCs w:val="22"/>
        </w:rPr>
        <w:t xml:space="preserve"> method</w:t>
      </w:r>
      <w:r w:rsidR="00FD4798" w:rsidRPr="00FD4798">
        <w:rPr>
          <w:sz w:val="22"/>
          <w:szCs w:val="22"/>
        </w:rPr>
        <w:t xml:space="preserve"> for segmentation, and enabling the </w:t>
      </w:r>
      <w:r w:rsidR="00FD4798" w:rsidRPr="00FD4798">
        <w:rPr>
          <w:i/>
          <w:iCs/>
          <w:sz w:val="22"/>
          <w:szCs w:val="22"/>
        </w:rPr>
        <w:t>Particles Areas</w:t>
      </w:r>
      <w:r w:rsidR="00FD4798" w:rsidRPr="00FD4798">
        <w:rPr>
          <w:sz w:val="22"/>
          <w:szCs w:val="22"/>
        </w:rPr>
        <w:t xml:space="preserve"> option. Upon clicking the </w:t>
      </w:r>
      <w:r w:rsidR="00FD4798" w:rsidRPr="00FD4798">
        <w:rPr>
          <w:i/>
          <w:iCs/>
          <w:sz w:val="22"/>
          <w:szCs w:val="22"/>
        </w:rPr>
        <w:t>Apply</w:t>
      </w:r>
      <w:r w:rsidR="00FD4798" w:rsidRPr="00FD4798">
        <w:rPr>
          <w:sz w:val="22"/>
          <w:szCs w:val="22"/>
        </w:rPr>
        <w:t xml:space="preserve"> button, three pop-up windows are sequentially displayed: </w:t>
      </w:r>
      <w:r w:rsidR="00360DD6">
        <w:rPr>
          <w:sz w:val="22"/>
          <w:szCs w:val="22"/>
        </w:rPr>
        <w:t>(</w:t>
      </w:r>
      <w:proofErr w:type="spellStart"/>
      <w:r w:rsidR="00360DD6">
        <w:rPr>
          <w:sz w:val="22"/>
          <w:szCs w:val="22"/>
        </w:rPr>
        <w:t>i</w:t>
      </w:r>
      <w:proofErr w:type="spellEnd"/>
      <w:r w:rsidR="00360DD6">
        <w:rPr>
          <w:sz w:val="22"/>
          <w:szCs w:val="22"/>
        </w:rPr>
        <w:t>)</w:t>
      </w:r>
      <w:r w:rsidR="00BF3CF4">
        <w:rPr>
          <w:sz w:val="22"/>
          <w:szCs w:val="22"/>
        </w:rPr>
        <w:t xml:space="preserve"> </w:t>
      </w:r>
      <w:r w:rsidR="00360DD6" w:rsidRPr="00360DD6">
        <w:rPr>
          <w:sz w:val="22"/>
          <w:szCs w:val="22"/>
        </w:rPr>
        <w:t xml:space="preserve">a confirmation dialog </w:t>
      </w:r>
      <w:r w:rsidR="00360DD6" w:rsidRPr="00B061D3">
        <w:rPr>
          <w:sz w:val="22"/>
          <w:szCs w:val="22"/>
        </w:rPr>
        <w:t>asks whether the sample appears white or black in the binary mask, to ensure correct segmentation polarity (</w:t>
      </w:r>
      <w:r w:rsidR="00304610">
        <w:rPr>
          <w:sz w:val="22"/>
          <w:szCs w:val="22"/>
        </w:rPr>
        <w:fldChar w:fldCharType="begin"/>
      </w:r>
      <w:r w:rsidR="00304610">
        <w:rPr>
          <w:sz w:val="22"/>
          <w:szCs w:val="22"/>
        </w:rPr>
        <w:instrText xml:space="preserve"> REF _Ref217146160 \h </w:instrText>
      </w:r>
      <w:r w:rsidR="00304610">
        <w:rPr>
          <w:sz w:val="22"/>
          <w:szCs w:val="22"/>
        </w:rPr>
      </w:r>
      <w:r w:rsidR="00304610">
        <w:rPr>
          <w:sz w:val="22"/>
          <w:szCs w:val="22"/>
        </w:rPr>
        <w:fldChar w:fldCharType="separate"/>
      </w:r>
      <w:r w:rsidR="00304610" w:rsidRPr="008845D9">
        <w:rPr>
          <w:b/>
          <w:bCs/>
          <w:color w:val="000000" w:themeColor="text1"/>
        </w:rPr>
        <w:t xml:space="preserve">Fig.  </w:t>
      </w:r>
      <w:r w:rsidR="00304610" w:rsidRPr="008845D9">
        <w:rPr>
          <w:b/>
          <w:bCs/>
          <w:noProof/>
          <w:color w:val="000000" w:themeColor="text1"/>
        </w:rPr>
        <w:t>9</w:t>
      </w:r>
      <w:r w:rsidR="00304610">
        <w:rPr>
          <w:sz w:val="22"/>
          <w:szCs w:val="22"/>
        </w:rPr>
        <w:fldChar w:fldCharType="end"/>
      </w:r>
      <w:r w:rsidR="002F226D" w:rsidRPr="00304610">
        <w:rPr>
          <w:b/>
          <w:bCs/>
          <w:sz w:val="22"/>
          <w:szCs w:val="22"/>
        </w:rPr>
        <w:t>A</w:t>
      </w:r>
      <w:r w:rsidR="00360DD6" w:rsidRPr="00B061D3">
        <w:rPr>
          <w:sz w:val="22"/>
          <w:szCs w:val="22"/>
        </w:rPr>
        <w:t>);</w:t>
      </w:r>
      <w:r w:rsidR="00FD4798" w:rsidRPr="00B061D3">
        <w:rPr>
          <w:sz w:val="22"/>
          <w:szCs w:val="22"/>
        </w:rPr>
        <w:t xml:space="preserve"> </w:t>
      </w:r>
      <w:r w:rsidR="00360DD6" w:rsidRPr="00B061D3">
        <w:rPr>
          <w:sz w:val="22"/>
          <w:szCs w:val="22"/>
        </w:rPr>
        <w:t xml:space="preserve">(ii) </w:t>
      </w:r>
      <w:r w:rsidR="00FD4798" w:rsidRPr="00B061D3">
        <w:rPr>
          <w:sz w:val="22"/>
          <w:szCs w:val="22"/>
        </w:rPr>
        <w:t xml:space="preserve">the resulting binary mask </w:t>
      </w:r>
      <w:r w:rsidR="00360DD6" w:rsidRPr="00B061D3">
        <w:rPr>
          <w:sz w:val="22"/>
          <w:szCs w:val="22"/>
        </w:rPr>
        <w:t>after applying the</w:t>
      </w:r>
      <w:r w:rsidR="00FD4798" w:rsidRPr="00B061D3">
        <w:rPr>
          <w:sz w:val="22"/>
          <w:szCs w:val="22"/>
        </w:rPr>
        <w:t xml:space="preserve"> thresholding</w:t>
      </w:r>
      <w:r w:rsidR="00360DD6" w:rsidRPr="00B061D3">
        <w:rPr>
          <w:sz w:val="22"/>
          <w:szCs w:val="22"/>
        </w:rPr>
        <w:t xml:space="preserve"> method</w:t>
      </w:r>
      <w:r w:rsidR="00FD4798" w:rsidRPr="00B061D3">
        <w:rPr>
          <w:sz w:val="22"/>
          <w:szCs w:val="22"/>
        </w:rPr>
        <w:t xml:space="preserve"> (</w:t>
      </w:r>
      <w:r w:rsidR="00304610">
        <w:rPr>
          <w:sz w:val="22"/>
          <w:szCs w:val="22"/>
        </w:rPr>
        <w:fldChar w:fldCharType="begin"/>
      </w:r>
      <w:r w:rsidR="00304610">
        <w:rPr>
          <w:sz w:val="22"/>
          <w:szCs w:val="22"/>
        </w:rPr>
        <w:instrText xml:space="preserve"> REF _Ref217146160 \h </w:instrText>
      </w:r>
      <w:r w:rsidR="00304610">
        <w:rPr>
          <w:sz w:val="22"/>
          <w:szCs w:val="22"/>
        </w:rPr>
      </w:r>
      <w:r w:rsidR="00304610">
        <w:rPr>
          <w:sz w:val="22"/>
          <w:szCs w:val="22"/>
        </w:rPr>
        <w:fldChar w:fldCharType="separate"/>
      </w:r>
      <w:r w:rsidR="00304610" w:rsidRPr="008845D9">
        <w:rPr>
          <w:b/>
          <w:bCs/>
          <w:color w:val="000000" w:themeColor="text1"/>
        </w:rPr>
        <w:t xml:space="preserve">Fig.  </w:t>
      </w:r>
      <w:r w:rsidR="00304610" w:rsidRPr="008845D9">
        <w:rPr>
          <w:b/>
          <w:bCs/>
          <w:noProof/>
          <w:color w:val="000000" w:themeColor="text1"/>
        </w:rPr>
        <w:t>9</w:t>
      </w:r>
      <w:r w:rsidR="00304610">
        <w:rPr>
          <w:sz w:val="22"/>
          <w:szCs w:val="22"/>
        </w:rPr>
        <w:fldChar w:fldCharType="end"/>
      </w:r>
      <w:r w:rsidR="002F226D" w:rsidRPr="00304610">
        <w:rPr>
          <w:b/>
          <w:bCs/>
          <w:sz w:val="22"/>
          <w:szCs w:val="22"/>
        </w:rPr>
        <w:t>B</w:t>
      </w:r>
      <w:r w:rsidR="00FD4798" w:rsidRPr="00B061D3">
        <w:rPr>
          <w:sz w:val="22"/>
          <w:szCs w:val="22"/>
        </w:rPr>
        <w:t>)</w:t>
      </w:r>
      <w:r w:rsidR="00360DD6" w:rsidRPr="00B061D3">
        <w:rPr>
          <w:sz w:val="22"/>
          <w:szCs w:val="22"/>
        </w:rPr>
        <w:t>;</w:t>
      </w:r>
      <w:r w:rsidR="00FD4798" w:rsidRPr="00B061D3">
        <w:rPr>
          <w:sz w:val="22"/>
          <w:szCs w:val="22"/>
        </w:rPr>
        <w:t xml:space="preserve"> and </w:t>
      </w:r>
      <w:r w:rsidR="00360DD6" w:rsidRPr="00B061D3">
        <w:rPr>
          <w:sz w:val="22"/>
          <w:szCs w:val="22"/>
        </w:rPr>
        <w:t>(iii)</w:t>
      </w:r>
      <w:r w:rsidR="00FD4798" w:rsidRPr="00B061D3">
        <w:rPr>
          <w:sz w:val="22"/>
          <w:szCs w:val="22"/>
        </w:rPr>
        <w:t xml:space="preserve"> </w:t>
      </w:r>
      <w:r w:rsidR="00360DD6" w:rsidRPr="00B061D3">
        <w:rPr>
          <w:sz w:val="22"/>
          <w:szCs w:val="22"/>
        </w:rPr>
        <w:t xml:space="preserve">a histogram of pixel intensities is presented, with the computed threshold overlaid, helping the user to interpret the segmentation result </w:t>
      </w:r>
      <w:r w:rsidR="00FD4798" w:rsidRPr="00B061D3">
        <w:rPr>
          <w:sz w:val="22"/>
          <w:szCs w:val="22"/>
        </w:rPr>
        <w:t>(</w:t>
      </w:r>
      <w:r w:rsidR="00304610">
        <w:rPr>
          <w:sz w:val="22"/>
          <w:szCs w:val="22"/>
        </w:rPr>
        <w:fldChar w:fldCharType="begin"/>
      </w:r>
      <w:r w:rsidR="00304610">
        <w:rPr>
          <w:sz w:val="22"/>
          <w:szCs w:val="22"/>
        </w:rPr>
        <w:instrText xml:space="preserve"> REF _Ref217146160 \h </w:instrText>
      </w:r>
      <w:r w:rsidR="00304610">
        <w:rPr>
          <w:sz w:val="22"/>
          <w:szCs w:val="22"/>
        </w:rPr>
      </w:r>
      <w:r w:rsidR="00304610">
        <w:rPr>
          <w:sz w:val="22"/>
          <w:szCs w:val="22"/>
        </w:rPr>
        <w:fldChar w:fldCharType="separate"/>
      </w:r>
      <w:r w:rsidR="00304610" w:rsidRPr="008845D9">
        <w:rPr>
          <w:b/>
          <w:bCs/>
          <w:color w:val="000000" w:themeColor="text1"/>
        </w:rPr>
        <w:t xml:space="preserve">Fig.  </w:t>
      </w:r>
      <w:r w:rsidR="00304610" w:rsidRPr="008845D9">
        <w:rPr>
          <w:b/>
          <w:bCs/>
          <w:noProof/>
          <w:color w:val="000000" w:themeColor="text1"/>
        </w:rPr>
        <w:t>9</w:t>
      </w:r>
      <w:r w:rsidR="00304610">
        <w:rPr>
          <w:sz w:val="22"/>
          <w:szCs w:val="22"/>
        </w:rPr>
        <w:fldChar w:fldCharType="end"/>
      </w:r>
      <w:r w:rsidR="001A1C9C" w:rsidRPr="00304610">
        <w:rPr>
          <w:b/>
          <w:bCs/>
          <w:sz w:val="22"/>
          <w:szCs w:val="22"/>
        </w:rPr>
        <w:t>D</w:t>
      </w:r>
      <w:r w:rsidR="00FD4798" w:rsidRPr="00B061D3">
        <w:rPr>
          <w:sz w:val="22"/>
          <w:szCs w:val="22"/>
        </w:rPr>
        <w:t>).</w:t>
      </w:r>
      <w:r w:rsidR="00BF3CF4" w:rsidRPr="00B061D3">
        <w:rPr>
          <w:sz w:val="22"/>
          <w:szCs w:val="22"/>
        </w:rPr>
        <w:t xml:space="preserve"> </w:t>
      </w:r>
      <w:r w:rsidR="00360DD6" w:rsidRPr="00B061D3">
        <w:rPr>
          <w:sz w:val="22"/>
          <w:szCs w:val="22"/>
        </w:rPr>
        <w:t xml:space="preserve">After closing the confirmation dialog, a set of three new windows appears. </w:t>
      </w:r>
      <w:r w:rsidR="001747FB" w:rsidRPr="00B061D3">
        <w:rPr>
          <w:sz w:val="22"/>
          <w:szCs w:val="22"/>
        </w:rPr>
        <w:t>The resulting binary mask (left panel in</w:t>
      </w:r>
      <w:r w:rsidR="00653226" w:rsidRPr="00B061D3">
        <w:rPr>
          <w:sz w:val="22"/>
          <w:szCs w:val="22"/>
        </w:rPr>
        <w:t xml:space="preserve"> </w:t>
      </w:r>
      <w:r w:rsidR="00304610">
        <w:rPr>
          <w:sz w:val="22"/>
          <w:szCs w:val="22"/>
        </w:rPr>
        <w:fldChar w:fldCharType="begin"/>
      </w:r>
      <w:r w:rsidR="00304610">
        <w:rPr>
          <w:sz w:val="22"/>
          <w:szCs w:val="22"/>
        </w:rPr>
        <w:instrText xml:space="preserve"> REF _Ref217146160 \h </w:instrText>
      </w:r>
      <w:r w:rsidR="00304610">
        <w:rPr>
          <w:sz w:val="22"/>
          <w:szCs w:val="22"/>
        </w:rPr>
      </w:r>
      <w:r w:rsidR="00304610">
        <w:rPr>
          <w:sz w:val="22"/>
          <w:szCs w:val="22"/>
        </w:rPr>
        <w:fldChar w:fldCharType="separate"/>
      </w:r>
      <w:r w:rsidR="00304610" w:rsidRPr="008845D9">
        <w:rPr>
          <w:b/>
          <w:bCs/>
          <w:color w:val="000000" w:themeColor="text1"/>
        </w:rPr>
        <w:t xml:space="preserve">Fig.  </w:t>
      </w:r>
      <w:r w:rsidR="00304610" w:rsidRPr="008845D9">
        <w:rPr>
          <w:b/>
          <w:bCs/>
          <w:noProof/>
          <w:color w:val="000000" w:themeColor="text1"/>
        </w:rPr>
        <w:t>9</w:t>
      </w:r>
      <w:r w:rsidR="00304610">
        <w:rPr>
          <w:sz w:val="22"/>
          <w:szCs w:val="22"/>
        </w:rPr>
        <w:fldChar w:fldCharType="end"/>
      </w:r>
      <w:r w:rsidR="002F226D" w:rsidRPr="00304610">
        <w:rPr>
          <w:b/>
          <w:bCs/>
          <w:sz w:val="22"/>
          <w:szCs w:val="22"/>
        </w:rPr>
        <w:t>C</w:t>
      </w:r>
      <w:r w:rsidR="001747FB" w:rsidRPr="00B061D3">
        <w:rPr>
          <w:sz w:val="22"/>
          <w:szCs w:val="22"/>
        </w:rPr>
        <w:t>) shows all connected components detected (19 in total), which are then filtered based on area constraints (Min Area = 8</w:t>
      </w:r>
      <w:r w:rsidR="00EB7A3C">
        <w:rPr>
          <w:sz w:val="22"/>
          <w:szCs w:val="22"/>
        </w:rPr>
        <w:t>,</w:t>
      </w:r>
      <w:r w:rsidR="001747FB" w:rsidRPr="00B061D3">
        <w:rPr>
          <w:sz w:val="22"/>
          <w:szCs w:val="22"/>
        </w:rPr>
        <w:t>000 pixels², Max Area = 20</w:t>
      </w:r>
      <w:r w:rsidR="00EB7A3C">
        <w:rPr>
          <w:sz w:val="22"/>
          <w:szCs w:val="22"/>
        </w:rPr>
        <w:t>,</w:t>
      </w:r>
      <w:r w:rsidR="001747FB" w:rsidRPr="00B061D3">
        <w:rPr>
          <w:sz w:val="22"/>
          <w:szCs w:val="22"/>
        </w:rPr>
        <w:t>000 pixe</w:t>
      </w:r>
      <w:r w:rsidR="00EB7A3C">
        <w:rPr>
          <w:sz w:val="22"/>
          <w:szCs w:val="22"/>
        </w:rPr>
        <w:t>l</w:t>
      </w:r>
      <w:r w:rsidR="001747FB" w:rsidRPr="00B061D3">
        <w:rPr>
          <w:sz w:val="22"/>
          <w:szCs w:val="22"/>
        </w:rPr>
        <w:t xml:space="preserve">s²). The valid components are outlined and labeled (right panel in </w:t>
      </w:r>
      <w:r w:rsidR="001A1C9C" w:rsidRPr="00B061D3">
        <w:rPr>
          <w:sz w:val="22"/>
          <w:szCs w:val="22"/>
        </w:rPr>
        <w:t>C</w:t>
      </w:r>
      <w:r w:rsidR="001747FB" w:rsidRPr="00B061D3">
        <w:rPr>
          <w:sz w:val="22"/>
          <w:szCs w:val="22"/>
        </w:rPr>
        <w:t>), corresponding to detected RBCs.</w:t>
      </w:r>
      <w:r w:rsidR="00360DD6" w:rsidRPr="00B061D3">
        <w:rPr>
          <w:sz w:val="22"/>
          <w:szCs w:val="22"/>
        </w:rPr>
        <w:t xml:space="preserve"> </w:t>
      </w:r>
      <w:r w:rsidR="001747FB" w:rsidRPr="00B061D3">
        <w:rPr>
          <w:sz w:val="22"/>
          <w:szCs w:val="22"/>
        </w:rPr>
        <w:t>The Area Analysis Summary (</w:t>
      </w:r>
      <w:r w:rsidR="00304610">
        <w:rPr>
          <w:sz w:val="22"/>
          <w:szCs w:val="22"/>
        </w:rPr>
        <w:fldChar w:fldCharType="begin"/>
      </w:r>
      <w:r w:rsidR="00304610">
        <w:rPr>
          <w:sz w:val="22"/>
          <w:szCs w:val="22"/>
        </w:rPr>
        <w:instrText xml:space="preserve"> REF _Ref217146160 \h </w:instrText>
      </w:r>
      <w:r w:rsidR="00304610">
        <w:rPr>
          <w:sz w:val="22"/>
          <w:szCs w:val="22"/>
        </w:rPr>
      </w:r>
      <w:r w:rsidR="00304610">
        <w:rPr>
          <w:sz w:val="22"/>
          <w:szCs w:val="22"/>
        </w:rPr>
        <w:fldChar w:fldCharType="separate"/>
      </w:r>
      <w:r w:rsidR="00304610" w:rsidRPr="008845D9">
        <w:rPr>
          <w:b/>
          <w:bCs/>
          <w:color w:val="000000" w:themeColor="text1"/>
        </w:rPr>
        <w:t xml:space="preserve">Fig.  </w:t>
      </w:r>
      <w:r w:rsidR="00304610" w:rsidRPr="008845D9">
        <w:rPr>
          <w:b/>
          <w:bCs/>
          <w:noProof/>
          <w:color w:val="000000" w:themeColor="text1"/>
        </w:rPr>
        <w:t>9</w:t>
      </w:r>
      <w:r w:rsidR="00304610">
        <w:rPr>
          <w:sz w:val="22"/>
          <w:szCs w:val="22"/>
        </w:rPr>
        <w:fldChar w:fldCharType="end"/>
      </w:r>
      <w:r w:rsidR="002F226D" w:rsidRPr="00A42C88">
        <w:rPr>
          <w:b/>
          <w:bCs/>
          <w:sz w:val="22"/>
          <w:szCs w:val="22"/>
        </w:rPr>
        <w:t>E</w:t>
      </w:r>
      <w:r w:rsidR="001747FB" w:rsidRPr="00B061D3">
        <w:rPr>
          <w:sz w:val="22"/>
          <w:szCs w:val="22"/>
        </w:rPr>
        <w:t xml:space="preserve">) provides </w:t>
      </w:r>
      <w:r w:rsidR="001747FB" w:rsidRPr="00B061D3">
        <w:rPr>
          <w:sz w:val="22"/>
          <w:szCs w:val="22"/>
        </w:rPr>
        <w:lastRenderedPageBreak/>
        <w:t xml:space="preserve">numerical information for each individual particle, including the total number of particles (19), the average area (97.23 ± 13.47 µm²), and the area range (74.01–127.68 µm²). </w:t>
      </w:r>
      <w:r w:rsidR="00C8018F" w:rsidRPr="00B061D3">
        <w:rPr>
          <w:sz w:val="22"/>
          <w:szCs w:val="22"/>
        </w:rPr>
        <w:t xml:space="preserve">Additionally, the particle area distribution is shown as a histogram in </w:t>
      </w:r>
      <w:r w:rsidR="00304610">
        <w:rPr>
          <w:sz w:val="22"/>
          <w:szCs w:val="22"/>
        </w:rPr>
        <w:fldChar w:fldCharType="begin"/>
      </w:r>
      <w:r w:rsidR="00304610">
        <w:rPr>
          <w:sz w:val="22"/>
          <w:szCs w:val="22"/>
        </w:rPr>
        <w:instrText xml:space="preserve"> REF _Ref217146160 \h </w:instrText>
      </w:r>
      <w:r w:rsidR="00304610">
        <w:rPr>
          <w:sz w:val="22"/>
          <w:szCs w:val="22"/>
        </w:rPr>
      </w:r>
      <w:r w:rsidR="00304610">
        <w:rPr>
          <w:sz w:val="22"/>
          <w:szCs w:val="22"/>
        </w:rPr>
        <w:fldChar w:fldCharType="separate"/>
      </w:r>
      <w:r w:rsidR="00304610" w:rsidRPr="008845D9">
        <w:rPr>
          <w:b/>
          <w:bCs/>
          <w:color w:val="000000" w:themeColor="text1"/>
        </w:rPr>
        <w:t xml:space="preserve">Fig.  </w:t>
      </w:r>
      <w:r w:rsidR="00304610" w:rsidRPr="008845D9">
        <w:rPr>
          <w:b/>
          <w:bCs/>
          <w:noProof/>
          <w:color w:val="000000" w:themeColor="text1"/>
        </w:rPr>
        <w:t>9</w:t>
      </w:r>
      <w:r w:rsidR="00304610">
        <w:rPr>
          <w:sz w:val="22"/>
          <w:szCs w:val="22"/>
        </w:rPr>
        <w:fldChar w:fldCharType="end"/>
      </w:r>
      <w:r w:rsidR="002F226D" w:rsidRPr="00304610">
        <w:rPr>
          <w:b/>
          <w:bCs/>
          <w:sz w:val="22"/>
          <w:szCs w:val="22"/>
        </w:rPr>
        <w:t>F</w:t>
      </w:r>
      <w:r w:rsidR="00C8018F" w:rsidRPr="00B061D3">
        <w:rPr>
          <w:sz w:val="22"/>
          <w:szCs w:val="22"/>
        </w:rPr>
        <w:t xml:space="preserve">, illustrating the size variability of the detected RBCs. These measurements fall within </w:t>
      </w:r>
      <w:r w:rsidR="00EB7A3C">
        <w:rPr>
          <w:kern w:val="0"/>
          <w:sz w:val="22"/>
          <w:szCs w:val="22"/>
          <w14:ligatures w14:val="none"/>
        </w:rPr>
        <w:t>the expected range for isolated RBCs [ref], supporting the tool's accuracy and utility for</w:t>
      </w:r>
      <w:r w:rsidR="00C8018F" w:rsidRPr="00C8018F">
        <w:rPr>
          <w:sz w:val="22"/>
          <w:szCs w:val="22"/>
        </w:rPr>
        <w:t xml:space="preserve"> quantitative analysis. For further information on thresholding options, users are referred to the </w:t>
      </w:r>
      <w:proofErr w:type="spellStart"/>
      <w:r w:rsidR="00C8018F" w:rsidRPr="00C8018F">
        <w:rPr>
          <w:b/>
          <w:bCs/>
          <w:sz w:val="22"/>
          <w:szCs w:val="22"/>
        </w:rPr>
        <w:t>HoloBio</w:t>
      </w:r>
      <w:proofErr w:type="spellEnd"/>
      <w:r w:rsidR="00C8018F" w:rsidRPr="00C8018F">
        <w:rPr>
          <w:b/>
          <w:bCs/>
          <w:sz w:val="22"/>
          <w:szCs w:val="22"/>
        </w:rPr>
        <w:t xml:space="preserve"> User Manual</w:t>
      </w:r>
      <w:r w:rsidR="00C8018F" w:rsidRPr="00C8018F">
        <w:rPr>
          <w:sz w:val="22"/>
          <w:szCs w:val="22"/>
        </w:rPr>
        <w:t>.</w:t>
      </w:r>
    </w:p>
    <w:p w14:paraId="1D197E94" w14:textId="77777777" w:rsidR="008845D9" w:rsidRDefault="00DB4BAD" w:rsidP="008845D9">
      <w:pPr>
        <w:keepNext/>
        <w:jc w:val="center"/>
      </w:pPr>
      <w:r>
        <w:rPr>
          <w:noProof/>
        </w:rPr>
        <w:drawing>
          <wp:inline distT="0" distB="0" distL="0" distR="0" wp14:anchorId="78FF80F2" wp14:editId="2620A345">
            <wp:extent cx="5371592" cy="3063923"/>
            <wp:effectExtent l="0" t="0" r="635" b="3175"/>
            <wp:docPr id="16249743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53623" cy="3110713"/>
                    </a:xfrm>
                    <a:prstGeom prst="rect">
                      <a:avLst/>
                    </a:prstGeom>
                    <a:noFill/>
                    <a:ln>
                      <a:noFill/>
                    </a:ln>
                  </pic:spPr>
                </pic:pic>
              </a:graphicData>
            </a:graphic>
          </wp:inline>
        </w:drawing>
      </w:r>
    </w:p>
    <w:p w14:paraId="1B593322" w14:textId="6B556130" w:rsidR="00BD42C6" w:rsidRDefault="008845D9" w:rsidP="008845D9">
      <w:pPr>
        <w:pStyle w:val="Descripcin"/>
        <w:jc w:val="both"/>
      </w:pPr>
      <w:bookmarkStart w:id="11" w:name="_Ref217146160"/>
      <w:r w:rsidRPr="008845D9">
        <w:rPr>
          <w:b/>
          <w:bCs/>
          <w:i w:val="0"/>
          <w:iCs w:val="0"/>
          <w:color w:val="000000" w:themeColor="text1"/>
        </w:rPr>
        <w:t xml:space="preserve">Fig.  </w:t>
      </w:r>
      <w:r w:rsidRPr="008845D9">
        <w:rPr>
          <w:b/>
          <w:bCs/>
          <w:i w:val="0"/>
          <w:iCs w:val="0"/>
          <w:color w:val="000000" w:themeColor="text1"/>
        </w:rPr>
        <w:fldChar w:fldCharType="begin"/>
      </w:r>
      <w:r w:rsidRPr="008845D9">
        <w:rPr>
          <w:b/>
          <w:bCs/>
          <w:i w:val="0"/>
          <w:iCs w:val="0"/>
          <w:color w:val="000000" w:themeColor="text1"/>
        </w:rPr>
        <w:instrText xml:space="preserve"> SEQ Fig._ \* ARABIC </w:instrText>
      </w:r>
      <w:r w:rsidRPr="008845D9">
        <w:rPr>
          <w:b/>
          <w:bCs/>
          <w:i w:val="0"/>
          <w:iCs w:val="0"/>
          <w:color w:val="000000" w:themeColor="text1"/>
        </w:rPr>
        <w:fldChar w:fldCharType="separate"/>
      </w:r>
      <w:r w:rsidR="00312FD3">
        <w:rPr>
          <w:b/>
          <w:bCs/>
          <w:i w:val="0"/>
          <w:iCs w:val="0"/>
          <w:noProof/>
          <w:color w:val="000000" w:themeColor="text1"/>
        </w:rPr>
        <w:t>9</w:t>
      </w:r>
      <w:r w:rsidRPr="008845D9">
        <w:rPr>
          <w:b/>
          <w:bCs/>
          <w:i w:val="0"/>
          <w:iCs w:val="0"/>
          <w:color w:val="000000" w:themeColor="text1"/>
        </w:rPr>
        <w:fldChar w:fldCharType="end"/>
      </w:r>
      <w:bookmarkEnd w:id="11"/>
      <w:r w:rsidRPr="008845D9">
        <w:rPr>
          <w:b/>
          <w:bCs/>
          <w:i w:val="0"/>
          <w:iCs w:val="0"/>
          <w:color w:val="000000" w:themeColor="text1"/>
        </w:rPr>
        <w:t>.</w:t>
      </w:r>
      <w:r w:rsidRPr="008845D9">
        <w:rPr>
          <w:color w:val="000000" w:themeColor="text1"/>
        </w:rPr>
        <w:t xml:space="preserve"> </w:t>
      </w:r>
      <w:r w:rsidRPr="00BD42C6">
        <w:rPr>
          <w:b/>
          <w:bCs/>
          <w:i w:val="0"/>
          <w:iCs w:val="0"/>
          <w:color w:val="auto"/>
        </w:rPr>
        <w:t xml:space="preserve">Bio-Analysis workflow in </w:t>
      </w:r>
      <w:proofErr w:type="spellStart"/>
      <w:r w:rsidRPr="001C5FC7">
        <w:rPr>
          <w:b/>
          <w:bCs/>
        </w:rPr>
        <w:t>HoloBio</w:t>
      </w:r>
      <w:proofErr w:type="spellEnd"/>
      <w:r w:rsidRPr="00BD42C6">
        <w:rPr>
          <w:b/>
          <w:bCs/>
          <w:i w:val="0"/>
          <w:iCs w:val="0"/>
          <w:color w:val="auto"/>
        </w:rPr>
        <w:t>, showing an example application for particle area estimation</w:t>
      </w:r>
      <w:r w:rsidRPr="00DB4BAD">
        <w:rPr>
          <w:i w:val="0"/>
          <w:iCs w:val="0"/>
          <w:color w:val="auto"/>
        </w:rPr>
        <w:t>. (A) Confirmation dialog for sample polarity. (B) Binary mask obtained after segmentation. (C) Connected components detected (left) and valid particles after filtering by area constraints (right). (D) Histogram of pixel intensities with the computed threshold. (E) Area Analysis Summary window with numerical results of individual particles. (F) Histogram of particle area distribution.</w:t>
      </w:r>
    </w:p>
    <w:p w14:paraId="686B979B" w14:textId="369340C0" w:rsidR="00360DD6" w:rsidRDefault="00360DD6" w:rsidP="008845D9">
      <w:pPr>
        <w:pStyle w:val="Descripcin"/>
        <w:jc w:val="both"/>
      </w:pPr>
    </w:p>
    <w:p w14:paraId="40A50BAF" w14:textId="10FFB486" w:rsidR="00AE3BFB" w:rsidRDefault="00AE3BFB" w:rsidP="00AE3BFB">
      <w:pPr>
        <w:jc w:val="both"/>
        <w:rPr>
          <w:b/>
          <w:bCs/>
        </w:rPr>
      </w:pPr>
      <w:r>
        <w:rPr>
          <w:b/>
          <w:bCs/>
        </w:rPr>
        <w:t>Speckle</w:t>
      </w:r>
      <w:r w:rsidR="00577E81">
        <w:rPr>
          <w:b/>
          <w:bCs/>
        </w:rPr>
        <w:t xml:space="preserve"> noise</w:t>
      </w:r>
      <w:r>
        <w:rPr>
          <w:b/>
          <w:bCs/>
        </w:rPr>
        <w:t xml:space="preserve"> </w:t>
      </w:r>
      <w:r w:rsidR="00577E81" w:rsidRPr="00577E81">
        <w:rPr>
          <w:b/>
          <w:bCs/>
        </w:rPr>
        <w:t xml:space="preserve">reduction </w:t>
      </w:r>
      <w:r w:rsidR="0006104A">
        <w:rPr>
          <w:b/>
          <w:bCs/>
        </w:rPr>
        <w:t>of</w:t>
      </w:r>
      <w:r w:rsidR="00577E81" w:rsidRPr="008845D9">
        <w:rPr>
          <w:b/>
          <w:bCs/>
        </w:rPr>
        <w:t xml:space="preserve"> </w:t>
      </w:r>
      <w:r w:rsidR="00577E81" w:rsidRPr="00577E81">
        <w:rPr>
          <w:b/>
          <w:bCs/>
        </w:rPr>
        <w:t>onion epidermis tissue</w:t>
      </w:r>
      <w:r w:rsidR="00EB58CF">
        <w:rPr>
          <w:b/>
          <w:bCs/>
        </w:rPr>
        <w:t xml:space="preserve"> samples</w:t>
      </w:r>
    </w:p>
    <w:p w14:paraId="1DAC0126" w14:textId="03097C4F" w:rsidR="00F80394" w:rsidRDefault="00722DA3" w:rsidP="00F80394">
      <w:pPr>
        <w:spacing w:after="0" w:line="240" w:lineRule="auto"/>
        <w:jc w:val="both"/>
        <w:rPr>
          <w:sz w:val="22"/>
          <w:szCs w:val="22"/>
        </w:rPr>
      </w:pPr>
      <w:r w:rsidRPr="00722DA3">
        <w:rPr>
          <w:sz w:val="22"/>
          <w:szCs w:val="22"/>
        </w:rPr>
        <w:t xml:space="preserve">An additional biological use case in which </w:t>
      </w:r>
      <w:proofErr w:type="spellStart"/>
      <w:r w:rsidRPr="008845D9">
        <w:rPr>
          <w:i/>
          <w:iCs/>
          <w:sz w:val="22"/>
          <w:szCs w:val="22"/>
        </w:rPr>
        <w:t>HoloBio</w:t>
      </w:r>
      <w:proofErr w:type="spellEnd"/>
      <w:r w:rsidRPr="00722DA3">
        <w:rPr>
          <w:sz w:val="22"/>
          <w:szCs w:val="22"/>
        </w:rPr>
        <w:t xml:space="preserve"> demonstrates its utility for enhancing reconstructed images </w:t>
      </w:r>
      <w:r w:rsidR="002A639D">
        <w:rPr>
          <w:sz w:val="22"/>
          <w:szCs w:val="22"/>
        </w:rPr>
        <w:t>is</w:t>
      </w:r>
      <w:r w:rsidR="002A639D" w:rsidRPr="00722DA3">
        <w:rPr>
          <w:sz w:val="22"/>
          <w:szCs w:val="22"/>
        </w:rPr>
        <w:t xml:space="preserve"> </w:t>
      </w:r>
      <w:r w:rsidRPr="00722DA3">
        <w:rPr>
          <w:sz w:val="22"/>
          <w:szCs w:val="22"/>
        </w:rPr>
        <w:t xml:space="preserve">speckle noise reduction. As an illustrative example, a set of three </w:t>
      </w:r>
      <w:r w:rsidR="00894912">
        <w:rPr>
          <w:sz w:val="22"/>
          <w:szCs w:val="22"/>
        </w:rPr>
        <w:t xml:space="preserve">phase-shifted </w:t>
      </w:r>
      <w:r w:rsidRPr="00722DA3">
        <w:rPr>
          <w:sz w:val="22"/>
          <w:szCs w:val="22"/>
        </w:rPr>
        <w:t>holograms of onion epidermis tissue was acquired in a slightly off-axis configuration</w:t>
      </w:r>
      <w:r w:rsidR="00F5045F">
        <w:rPr>
          <w:sz w:val="22"/>
          <w:szCs w:val="22"/>
        </w:rPr>
        <w:t xml:space="preserve"> </w:t>
      </w:r>
      <w:sdt>
        <w:sdtPr>
          <w:rPr>
            <w:rFonts w:ascii="Aptos" w:hAnsi="Aptos"/>
            <w:color w:val="000000"/>
            <w:sz w:val="22"/>
            <w:szCs w:val="22"/>
          </w:rPr>
          <w:tag w:val="MENDELEY_CITATION_v3_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"/>
          <w:id w:val="2025128770"/>
          <w:placeholder>
            <w:docPart w:val="DefaultPlaceholder_-1854013440"/>
          </w:placeholder>
        </w:sdtPr>
        <w:sdtContent>
          <w:r w:rsidR="00F5045F" w:rsidRPr="00F5045F">
            <w:rPr>
              <w:rFonts w:ascii="Aptos" w:hAnsi="Aptos"/>
              <w:color w:val="000000"/>
              <w:sz w:val="22"/>
              <w:szCs w:val="22"/>
            </w:rPr>
            <w:t> [40]</w:t>
          </w:r>
        </w:sdtContent>
      </w:sdt>
      <w:r w:rsidRPr="00722DA3">
        <w:rPr>
          <w:sz w:val="22"/>
          <w:szCs w:val="22"/>
        </w:rPr>
        <w:t>. The reconstruction was performed using the</w:t>
      </w:r>
      <w:r w:rsidR="00894912">
        <w:rPr>
          <w:sz w:val="22"/>
          <w:szCs w:val="22"/>
        </w:rPr>
        <w:t xml:space="preserve"> </w:t>
      </w:r>
      <w:r w:rsidRPr="008845D9">
        <w:rPr>
          <w:i/>
          <w:iCs/>
          <w:sz w:val="22"/>
          <w:szCs w:val="22"/>
        </w:rPr>
        <w:t>Offline</w:t>
      </w:r>
      <w:r w:rsidRPr="00722DA3">
        <w:rPr>
          <w:sz w:val="22"/>
          <w:szCs w:val="22"/>
        </w:rPr>
        <w:t xml:space="preserve"> </w:t>
      </w:r>
      <w:r w:rsidR="00894912">
        <w:rPr>
          <w:sz w:val="22"/>
          <w:szCs w:val="22"/>
        </w:rPr>
        <w:t xml:space="preserve">DHM package </w:t>
      </w:r>
      <w:r w:rsidRPr="00722DA3">
        <w:rPr>
          <w:sz w:val="22"/>
          <w:szCs w:val="22"/>
        </w:rPr>
        <w:t xml:space="preserve">with the </w:t>
      </w:r>
      <w:r w:rsidRPr="008845D9">
        <w:rPr>
          <w:i/>
          <w:iCs/>
          <w:sz w:val="22"/>
          <w:szCs w:val="22"/>
        </w:rPr>
        <w:t>Phase-Shifting</w:t>
      </w:r>
      <w:r w:rsidRPr="00722DA3">
        <w:rPr>
          <w:sz w:val="22"/>
          <w:szCs w:val="22"/>
        </w:rPr>
        <w:t xml:space="preserve"> option, specifically the </w:t>
      </w:r>
      <w:r w:rsidRPr="00722DA3">
        <w:rPr>
          <w:i/>
          <w:iCs/>
          <w:sz w:val="22"/>
          <w:szCs w:val="22"/>
        </w:rPr>
        <w:t>Blind 3 Raw Frames</w:t>
      </w:r>
      <w:r w:rsidRPr="00722DA3">
        <w:rPr>
          <w:sz w:val="22"/>
          <w:szCs w:val="22"/>
        </w:rPr>
        <w:t xml:space="preserve"> method. The reconstruction parameters were set to a wavelength of λ</w:t>
      </w:r>
      <w:r>
        <w:rPr>
          <w:sz w:val="22"/>
          <w:szCs w:val="22"/>
        </w:rPr>
        <w:t xml:space="preserve"> </w:t>
      </w:r>
      <w:r w:rsidRPr="00722DA3">
        <w:rPr>
          <w:sz w:val="22"/>
          <w:szCs w:val="22"/>
        </w:rPr>
        <w:t>=</w:t>
      </w:r>
      <w:r>
        <w:rPr>
          <w:sz w:val="22"/>
          <w:szCs w:val="22"/>
        </w:rPr>
        <w:t xml:space="preserve"> </w:t>
      </w:r>
      <w:r w:rsidRPr="00722DA3">
        <w:rPr>
          <w:sz w:val="22"/>
          <w:szCs w:val="22"/>
        </w:rPr>
        <w:t>632.8</w:t>
      </w:r>
      <w:r>
        <w:rPr>
          <w:sz w:val="22"/>
          <w:szCs w:val="22"/>
        </w:rPr>
        <w:t xml:space="preserve"> nm</w:t>
      </w:r>
      <w:r w:rsidRPr="00722DA3">
        <w:rPr>
          <w:sz w:val="22"/>
          <w:szCs w:val="22"/>
        </w:rPr>
        <w:t xml:space="preserve"> and a pixel pitch </w:t>
      </w:r>
      <w:r w:rsidR="00887AE5">
        <w:rPr>
          <w:sz w:val="22"/>
          <w:szCs w:val="22"/>
        </w:rPr>
        <w:t xml:space="preserve">X and Y </w:t>
      </w:r>
      <w:r w:rsidRPr="00722DA3">
        <w:rPr>
          <w:sz w:val="22"/>
          <w:szCs w:val="22"/>
        </w:rPr>
        <w:t>of 5.2</w:t>
      </w:r>
      <w:r w:rsidR="00887AE5">
        <w:rPr>
          <w:sz w:val="22"/>
          <w:szCs w:val="22"/>
        </w:rPr>
        <w:t xml:space="preserve"> µm</w:t>
      </w:r>
      <w:r w:rsidRPr="00722DA3">
        <w:rPr>
          <w:sz w:val="22"/>
          <w:szCs w:val="22"/>
        </w:rPr>
        <w:t>, providing both amplitude and phase reconstructions suitable for quantitative analysis.</w:t>
      </w:r>
    </w:p>
    <w:p w14:paraId="79E65B59" w14:textId="77777777" w:rsidR="00722DA3" w:rsidRDefault="00722DA3" w:rsidP="00F80394">
      <w:pPr>
        <w:spacing w:after="0" w:line="240" w:lineRule="auto"/>
        <w:jc w:val="both"/>
        <w:rPr>
          <w:sz w:val="22"/>
          <w:szCs w:val="22"/>
        </w:rPr>
      </w:pPr>
    </w:p>
    <w:p w14:paraId="595C6C45" w14:textId="77777777" w:rsidR="002540C7" w:rsidRDefault="00662ED1" w:rsidP="002540C7">
      <w:pPr>
        <w:keepNext/>
        <w:spacing w:after="0" w:line="240" w:lineRule="auto"/>
        <w:jc w:val="center"/>
      </w:pPr>
      <w:r>
        <w:rPr>
          <w:noProof/>
        </w:rPr>
        <w:lastRenderedPageBreak/>
        <w:drawing>
          <wp:inline distT="0" distB="0" distL="0" distR="0" wp14:anchorId="03B5A4A9" wp14:editId="71F6DA46">
            <wp:extent cx="5302155" cy="3220537"/>
            <wp:effectExtent l="0" t="0" r="0" b="0"/>
            <wp:docPr id="9461409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14284" cy="3227904"/>
                    </a:xfrm>
                    <a:prstGeom prst="rect">
                      <a:avLst/>
                    </a:prstGeom>
                    <a:noFill/>
                    <a:ln>
                      <a:noFill/>
                    </a:ln>
                  </pic:spPr>
                </pic:pic>
              </a:graphicData>
            </a:graphic>
          </wp:inline>
        </w:drawing>
      </w:r>
    </w:p>
    <w:p w14:paraId="7BDDE95E" w14:textId="31240EAF" w:rsidR="00722DA3" w:rsidRDefault="002540C7" w:rsidP="00A42C88">
      <w:pPr>
        <w:pStyle w:val="Descripcin"/>
        <w:jc w:val="both"/>
      </w:pPr>
      <w:bookmarkStart w:id="12" w:name="_Ref217146770"/>
      <w:r w:rsidRPr="00A42C88">
        <w:rPr>
          <w:b/>
          <w:bCs/>
          <w:i w:val="0"/>
          <w:iCs w:val="0"/>
          <w:color w:val="auto"/>
        </w:rPr>
        <w:t xml:space="preserve">Fig. </w:t>
      </w:r>
      <w:r w:rsidRPr="00A42C88">
        <w:rPr>
          <w:b/>
          <w:bCs/>
          <w:i w:val="0"/>
          <w:iCs w:val="0"/>
          <w:color w:val="auto"/>
        </w:rPr>
        <w:fldChar w:fldCharType="begin"/>
      </w:r>
      <w:r w:rsidRPr="00A42C88">
        <w:rPr>
          <w:b/>
          <w:bCs/>
          <w:i w:val="0"/>
          <w:iCs w:val="0"/>
          <w:color w:val="auto"/>
        </w:rPr>
        <w:instrText xml:space="preserve"> SEQ Fig._ \* ARABIC </w:instrText>
      </w:r>
      <w:r w:rsidRPr="00A42C88">
        <w:rPr>
          <w:b/>
          <w:bCs/>
          <w:i w:val="0"/>
          <w:iCs w:val="0"/>
          <w:color w:val="auto"/>
        </w:rPr>
        <w:fldChar w:fldCharType="separate"/>
      </w:r>
      <w:r w:rsidR="00312FD3">
        <w:rPr>
          <w:b/>
          <w:bCs/>
          <w:i w:val="0"/>
          <w:iCs w:val="0"/>
          <w:noProof/>
          <w:color w:val="auto"/>
        </w:rPr>
        <w:t>10</w:t>
      </w:r>
      <w:r w:rsidRPr="00A42C88">
        <w:rPr>
          <w:b/>
          <w:bCs/>
          <w:i w:val="0"/>
          <w:iCs w:val="0"/>
          <w:color w:val="auto"/>
        </w:rPr>
        <w:fldChar w:fldCharType="end"/>
      </w:r>
      <w:bookmarkEnd w:id="12"/>
      <w:r w:rsidR="00A42C88" w:rsidRPr="00A42C88">
        <w:rPr>
          <w:b/>
          <w:bCs/>
          <w:i w:val="0"/>
          <w:iCs w:val="0"/>
          <w:color w:val="auto"/>
        </w:rPr>
        <w:t>.</w:t>
      </w:r>
      <w:r w:rsidR="00A42C88" w:rsidRPr="00A42C88">
        <w:rPr>
          <w:color w:val="auto"/>
        </w:rPr>
        <w:t xml:space="preserve"> </w:t>
      </w:r>
      <w:r w:rsidR="00A42C88" w:rsidRPr="00887AE5">
        <w:rPr>
          <w:b/>
          <w:bCs/>
          <w:i w:val="0"/>
          <w:iCs w:val="0"/>
          <w:color w:val="auto"/>
        </w:rPr>
        <w:t xml:space="preserve">Phase-shifting reconstruction workflow </w:t>
      </w:r>
      <w:r w:rsidR="00A42C88">
        <w:rPr>
          <w:b/>
          <w:bCs/>
          <w:i w:val="0"/>
          <w:iCs w:val="0"/>
          <w:color w:val="auto"/>
        </w:rPr>
        <w:t xml:space="preserve">of </w:t>
      </w:r>
      <w:r w:rsidR="00A42C88" w:rsidRPr="007A7F3E">
        <w:rPr>
          <w:b/>
          <w:bCs/>
          <w:i w:val="0"/>
          <w:iCs w:val="0"/>
          <w:color w:val="auto"/>
        </w:rPr>
        <w:t xml:space="preserve">onion epidermis tissue </w:t>
      </w:r>
      <w:r w:rsidR="00A42C88">
        <w:rPr>
          <w:b/>
          <w:bCs/>
          <w:i w:val="0"/>
          <w:iCs w:val="0"/>
          <w:color w:val="auto"/>
        </w:rPr>
        <w:t>samples using</w:t>
      </w:r>
      <w:r w:rsidR="00A42C88" w:rsidRPr="00887AE5">
        <w:rPr>
          <w:b/>
          <w:bCs/>
          <w:i w:val="0"/>
          <w:iCs w:val="0"/>
          <w:color w:val="auto"/>
        </w:rPr>
        <w:t xml:space="preserve"> </w:t>
      </w:r>
      <w:proofErr w:type="spellStart"/>
      <w:r w:rsidR="00A42C88" w:rsidRPr="00E65E8E">
        <w:rPr>
          <w:b/>
          <w:bCs/>
          <w:color w:val="auto"/>
        </w:rPr>
        <w:t>HoloBio</w:t>
      </w:r>
      <w:proofErr w:type="spellEnd"/>
      <w:r w:rsidR="00A42C88" w:rsidRPr="00662ED1">
        <w:rPr>
          <w:b/>
          <w:bCs/>
          <w:i w:val="0"/>
          <w:iCs w:val="0"/>
          <w:color w:val="auto"/>
        </w:rPr>
        <w:t>.</w:t>
      </w:r>
      <w:r w:rsidR="00A42C88" w:rsidRPr="00662ED1">
        <w:rPr>
          <w:i w:val="0"/>
          <w:iCs w:val="0"/>
          <w:color w:val="auto"/>
        </w:rPr>
        <w:t xml:space="preserve"> (A) Phase-Shifting interface showing the main menu options, phase-shifting method selection, reconstruction parameters, and propagation options. (B) Example of </w:t>
      </w:r>
      <w:r w:rsidR="00A42C88">
        <w:rPr>
          <w:i w:val="0"/>
          <w:iCs w:val="0"/>
          <w:color w:val="auto"/>
        </w:rPr>
        <w:t>one</w:t>
      </w:r>
      <w:r w:rsidR="00A42C88" w:rsidRPr="00662ED1">
        <w:rPr>
          <w:i w:val="0"/>
          <w:iCs w:val="0"/>
          <w:color w:val="auto"/>
        </w:rPr>
        <w:t xml:space="preserve"> recorded hologram, with blue rectangles illustrating fringe shifts. (C) Fourier transform of the hologram, confirming the slightly off-axis configuration. (D) Amplitude reconstruction obtained using the Blind 3 Raw Frames method. (E) Corresponding phase image reconstruction.</w:t>
      </w:r>
    </w:p>
    <w:p w14:paraId="3CD9EE1E" w14:textId="31EB71C3" w:rsidR="00653226" w:rsidRDefault="00653226" w:rsidP="00887AE5">
      <w:pPr>
        <w:pStyle w:val="Descripcin"/>
        <w:jc w:val="both"/>
      </w:pPr>
    </w:p>
    <w:p w14:paraId="008262F4" w14:textId="21AD9EA3" w:rsidR="00F80394" w:rsidRPr="009D0D6F" w:rsidRDefault="006C1895" w:rsidP="009D0D6F">
      <w:pPr>
        <w:spacing w:after="0" w:line="240" w:lineRule="auto"/>
        <w:jc w:val="both"/>
        <w:rPr>
          <w:sz w:val="22"/>
          <w:szCs w:val="22"/>
        </w:rPr>
      </w:pPr>
      <w:r>
        <w:rPr>
          <w:sz w:val="22"/>
          <w:szCs w:val="22"/>
        </w:rPr>
        <w:fldChar w:fldCharType="begin"/>
      </w:r>
      <w:r>
        <w:rPr>
          <w:sz w:val="22"/>
          <w:szCs w:val="22"/>
        </w:rPr>
        <w:instrText xml:space="preserve"> REF _Ref217146770 \h </w:instrText>
      </w:r>
      <w:r>
        <w:rPr>
          <w:sz w:val="22"/>
          <w:szCs w:val="22"/>
        </w:rPr>
      </w:r>
      <w:r>
        <w:rPr>
          <w:sz w:val="22"/>
          <w:szCs w:val="22"/>
        </w:rPr>
        <w:fldChar w:fldCharType="separate"/>
      </w:r>
      <w:r w:rsidRPr="00A42C88">
        <w:rPr>
          <w:b/>
          <w:bCs/>
        </w:rPr>
        <w:t xml:space="preserve">Fig.  </w:t>
      </w:r>
      <w:r w:rsidRPr="00A42C88">
        <w:rPr>
          <w:b/>
          <w:bCs/>
          <w:noProof/>
        </w:rPr>
        <w:t>10</w:t>
      </w:r>
      <w:r>
        <w:rPr>
          <w:sz w:val="22"/>
          <w:szCs w:val="22"/>
        </w:rPr>
        <w:fldChar w:fldCharType="end"/>
      </w:r>
      <w:r w:rsidR="00572EAE" w:rsidRPr="006C1895">
        <w:rPr>
          <w:b/>
          <w:bCs/>
          <w:sz w:val="22"/>
          <w:szCs w:val="22"/>
        </w:rPr>
        <w:t>A</w:t>
      </w:r>
      <w:r w:rsidR="009D0D6F" w:rsidRPr="00B061D3">
        <w:rPr>
          <w:sz w:val="22"/>
          <w:szCs w:val="22"/>
        </w:rPr>
        <w:t xml:space="preserve"> </w:t>
      </w:r>
      <w:r w:rsidR="00FE7303">
        <w:rPr>
          <w:sz w:val="22"/>
          <w:szCs w:val="22"/>
        </w:rPr>
        <w:t>presents</w:t>
      </w:r>
      <w:r w:rsidR="00F80394" w:rsidRPr="00B061D3">
        <w:rPr>
          <w:sz w:val="22"/>
          <w:szCs w:val="22"/>
        </w:rPr>
        <w:t xml:space="preserve"> the Phase-Shifting interface</w:t>
      </w:r>
      <w:r w:rsidR="00FE7303">
        <w:rPr>
          <w:sz w:val="22"/>
          <w:szCs w:val="22"/>
        </w:rPr>
        <w:t xml:space="preserve">, highlighting </w:t>
      </w:r>
      <w:r w:rsidR="00F80394" w:rsidRPr="00B061D3">
        <w:rPr>
          <w:sz w:val="22"/>
          <w:szCs w:val="22"/>
        </w:rPr>
        <w:t xml:space="preserve">(i) the </w:t>
      </w:r>
      <w:r w:rsidR="00F80394" w:rsidRPr="008845D9">
        <w:rPr>
          <w:i/>
          <w:iCs/>
          <w:sz w:val="22"/>
          <w:szCs w:val="22"/>
        </w:rPr>
        <w:t>Offline</w:t>
      </w:r>
      <w:r w:rsidR="00F80394" w:rsidRPr="00B061D3">
        <w:rPr>
          <w:sz w:val="22"/>
          <w:szCs w:val="22"/>
        </w:rPr>
        <w:t xml:space="preserve"> DHM menu options</w:t>
      </w:r>
      <w:r w:rsidR="00FE7303">
        <w:rPr>
          <w:sz w:val="22"/>
          <w:szCs w:val="22"/>
        </w:rPr>
        <w:t>,</w:t>
      </w:r>
      <w:r w:rsidR="00F80394" w:rsidRPr="00B061D3">
        <w:rPr>
          <w:sz w:val="22"/>
          <w:szCs w:val="22"/>
        </w:rPr>
        <w:t xml:space="preserve"> (ii) </w:t>
      </w:r>
      <w:r w:rsidR="00FE7303">
        <w:rPr>
          <w:sz w:val="22"/>
          <w:szCs w:val="22"/>
        </w:rPr>
        <w:t xml:space="preserve">the </w:t>
      </w:r>
      <w:r w:rsidR="009D0D6F" w:rsidRPr="00B061D3">
        <w:rPr>
          <w:sz w:val="22"/>
          <w:szCs w:val="22"/>
        </w:rPr>
        <w:t>panel for select</w:t>
      </w:r>
      <w:r w:rsidR="00FE7303">
        <w:rPr>
          <w:sz w:val="22"/>
          <w:szCs w:val="22"/>
        </w:rPr>
        <w:t xml:space="preserve">ing </w:t>
      </w:r>
      <w:r w:rsidR="009D0D6F" w:rsidRPr="00B061D3">
        <w:rPr>
          <w:sz w:val="22"/>
          <w:szCs w:val="22"/>
        </w:rPr>
        <w:t>the</w:t>
      </w:r>
      <w:r w:rsidR="00F80394" w:rsidRPr="00B061D3">
        <w:rPr>
          <w:sz w:val="22"/>
          <w:szCs w:val="22"/>
        </w:rPr>
        <w:t xml:space="preserve"> phase-shifting method from the available modes (</w:t>
      </w:r>
      <w:r w:rsidR="00643950">
        <w:rPr>
          <w:sz w:val="22"/>
          <w:szCs w:val="22"/>
        </w:rPr>
        <w:t>see Desi</w:t>
      </w:r>
      <w:r w:rsidR="00FE7303">
        <w:rPr>
          <w:sz w:val="22"/>
          <w:szCs w:val="22"/>
        </w:rPr>
        <w:t>gn</w:t>
      </w:r>
      <w:r w:rsidR="00643950">
        <w:rPr>
          <w:sz w:val="22"/>
          <w:szCs w:val="22"/>
        </w:rPr>
        <w:t xml:space="preserve"> and Implementation section</w:t>
      </w:r>
      <w:r w:rsidR="00F80394" w:rsidRPr="00B061D3">
        <w:rPr>
          <w:sz w:val="22"/>
          <w:szCs w:val="22"/>
        </w:rPr>
        <w:t>)</w:t>
      </w:r>
      <w:r w:rsidR="00FE7303">
        <w:rPr>
          <w:sz w:val="22"/>
          <w:szCs w:val="22"/>
        </w:rPr>
        <w:t xml:space="preserve">, </w:t>
      </w:r>
      <w:r w:rsidR="00F80394" w:rsidRPr="00B061D3">
        <w:rPr>
          <w:sz w:val="22"/>
          <w:szCs w:val="22"/>
        </w:rPr>
        <w:t xml:space="preserve">(iii) </w:t>
      </w:r>
      <w:r w:rsidR="00FE7303">
        <w:rPr>
          <w:sz w:val="22"/>
          <w:szCs w:val="22"/>
        </w:rPr>
        <w:t xml:space="preserve">the </w:t>
      </w:r>
      <w:r w:rsidR="00D21CE3">
        <w:rPr>
          <w:sz w:val="22"/>
          <w:szCs w:val="22"/>
        </w:rPr>
        <w:t xml:space="preserve">parameter input </w:t>
      </w:r>
      <w:r w:rsidR="009D0D6F" w:rsidRPr="00B061D3">
        <w:rPr>
          <w:sz w:val="22"/>
          <w:szCs w:val="22"/>
        </w:rPr>
        <w:t xml:space="preserve">panel </w:t>
      </w:r>
      <w:r w:rsidR="00D21CE3">
        <w:rPr>
          <w:sz w:val="22"/>
          <w:szCs w:val="22"/>
        </w:rPr>
        <w:t xml:space="preserve">for </w:t>
      </w:r>
      <w:r w:rsidR="00F80394" w:rsidRPr="00B061D3">
        <w:rPr>
          <w:sz w:val="22"/>
          <w:szCs w:val="22"/>
        </w:rPr>
        <w:t xml:space="preserve">reconstruction </w:t>
      </w:r>
      <w:r w:rsidR="00D21CE3">
        <w:rPr>
          <w:sz w:val="22"/>
          <w:szCs w:val="22"/>
        </w:rPr>
        <w:t>setting, including</w:t>
      </w:r>
      <w:r w:rsidR="00D21CE3" w:rsidRPr="00B061D3">
        <w:rPr>
          <w:sz w:val="22"/>
          <w:szCs w:val="22"/>
        </w:rPr>
        <w:t xml:space="preserve"> </w:t>
      </w:r>
      <w:r w:rsidR="00F80394" w:rsidRPr="00B061D3">
        <w:rPr>
          <w:sz w:val="22"/>
          <w:szCs w:val="22"/>
        </w:rPr>
        <w:t>wavelength and pixel pitch</w:t>
      </w:r>
      <w:r w:rsidR="00D21CE3">
        <w:rPr>
          <w:sz w:val="22"/>
          <w:szCs w:val="22"/>
        </w:rPr>
        <w:t>,</w:t>
      </w:r>
      <w:r w:rsidR="00F80394" w:rsidRPr="00B061D3">
        <w:rPr>
          <w:sz w:val="22"/>
          <w:szCs w:val="22"/>
        </w:rPr>
        <w:t xml:space="preserve"> and (iv) the Propagation Options panel. </w:t>
      </w:r>
      <w:r>
        <w:rPr>
          <w:sz w:val="22"/>
          <w:szCs w:val="22"/>
        </w:rPr>
        <w:fldChar w:fldCharType="begin"/>
      </w:r>
      <w:r>
        <w:rPr>
          <w:sz w:val="22"/>
          <w:szCs w:val="22"/>
        </w:rPr>
        <w:instrText xml:space="preserve"> REF _Ref217146770 \h </w:instrText>
      </w:r>
      <w:r>
        <w:rPr>
          <w:sz w:val="22"/>
          <w:szCs w:val="22"/>
        </w:rPr>
      </w:r>
      <w:r>
        <w:rPr>
          <w:sz w:val="22"/>
          <w:szCs w:val="22"/>
        </w:rPr>
        <w:fldChar w:fldCharType="separate"/>
      </w:r>
      <w:proofErr w:type="gramStart"/>
      <w:r w:rsidRPr="00A42C88">
        <w:rPr>
          <w:b/>
          <w:bCs/>
        </w:rPr>
        <w:t>Fig</w:t>
      </w:r>
      <w:r w:rsidR="00D21CE3">
        <w:rPr>
          <w:b/>
          <w:bCs/>
        </w:rPr>
        <w:t>ures</w:t>
      </w:r>
      <w:r w:rsidRPr="00A42C88">
        <w:rPr>
          <w:b/>
          <w:bCs/>
        </w:rPr>
        <w:t xml:space="preserve">  </w:t>
      </w:r>
      <w:r w:rsidRPr="00A42C88">
        <w:rPr>
          <w:b/>
          <w:bCs/>
          <w:noProof/>
        </w:rPr>
        <w:t>10</w:t>
      </w:r>
      <w:proofErr w:type="gramEnd"/>
      <w:r>
        <w:rPr>
          <w:sz w:val="22"/>
          <w:szCs w:val="22"/>
        </w:rPr>
        <w:fldChar w:fldCharType="end"/>
      </w:r>
      <w:r w:rsidR="00572EAE" w:rsidRPr="006C1895">
        <w:rPr>
          <w:b/>
          <w:bCs/>
          <w:sz w:val="22"/>
          <w:szCs w:val="22"/>
        </w:rPr>
        <w:t>B</w:t>
      </w:r>
      <w:r w:rsidR="00F80394" w:rsidRPr="00B061D3">
        <w:rPr>
          <w:sz w:val="22"/>
          <w:szCs w:val="22"/>
        </w:rPr>
        <w:t xml:space="preserve"> </w:t>
      </w:r>
      <w:r w:rsidR="009D0D6F" w:rsidRPr="00B061D3">
        <w:rPr>
          <w:sz w:val="22"/>
          <w:szCs w:val="22"/>
        </w:rPr>
        <w:t>and</w:t>
      </w:r>
      <w:r>
        <w:rPr>
          <w:sz w:val="22"/>
          <w:szCs w:val="22"/>
        </w:rPr>
        <w:fldChar w:fldCharType="begin"/>
      </w:r>
      <w:r>
        <w:rPr>
          <w:sz w:val="22"/>
          <w:szCs w:val="22"/>
        </w:rPr>
        <w:instrText xml:space="preserve"> REF _Ref217146770 \h </w:instrText>
      </w:r>
      <w:r>
        <w:rPr>
          <w:sz w:val="22"/>
          <w:szCs w:val="22"/>
        </w:rPr>
      </w:r>
      <w:r>
        <w:rPr>
          <w:sz w:val="22"/>
          <w:szCs w:val="22"/>
        </w:rPr>
        <w:fldChar w:fldCharType="separate"/>
      </w:r>
      <w:r w:rsidRPr="00A42C88">
        <w:rPr>
          <w:b/>
          <w:bCs/>
        </w:rPr>
        <w:t xml:space="preserve"> </w:t>
      </w:r>
      <w:r w:rsidRPr="00A42C88">
        <w:rPr>
          <w:b/>
          <w:bCs/>
          <w:noProof/>
        </w:rPr>
        <w:t>10</w:t>
      </w:r>
      <w:r>
        <w:rPr>
          <w:sz w:val="22"/>
          <w:szCs w:val="22"/>
        </w:rPr>
        <w:fldChar w:fldCharType="end"/>
      </w:r>
      <w:r w:rsidR="00572EAE" w:rsidRPr="006C1895">
        <w:rPr>
          <w:b/>
          <w:bCs/>
          <w:sz w:val="22"/>
          <w:szCs w:val="22"/>
        </w:rPr>
        <w:t>C</w:t>
      </w:r>
      <w:r w:rsidR="009D0D6F" w:rsidRPr="00946174">
        <w:rPr>
          <w:sz w:val="22"/>
          <w:szCs w:val="22"/>
        </w:rPr>
        <w:t xml:space="preserve"> </w:t>
      </w:r>
      <w:r w:rsidR="00B061D3" w:rsidRPr="00946174">
        <w:rPr>
          <w:sz w:val="22"/>
          <w:szCs w:val="22"/>
        </w:rPr>
        <w:t>show</w:t>
      </w:r>
      <w:r w:rsidR="00F80394" w:rsidRPr="00946174">
        <w:rPr>
          <w:sz w:val="22"/>
          <w:szCs w:val="22"/>
        </w:rPr>
        <w:t xml:space="preserve"> </w:t>
      </w:r>
      <w:r w:rsidR="00F80394" w:rsidRPr="009D0D6F">
        <w:rPr>
          <w:sz w:val="22"/>
          <w:szCs w:val="22"/>
        </w:rPr>
        <w:t xml:space="preserve">one of the recorded </w:t>
      </w:r>
      <w:r w:rsidR="00D21CE3">
        <w:rPr>
          <w:sz w:val="22"/>
          <w:szCs w:val="22"/>
        </w:rPr>
        <w:t xml:space="preserve">phase-shifted </w:t>
      </w:r>
      <w:r w:rsidR="00F80394" w:rsidRPr="009D0D6F">
        <w:rPr>
          <w:sz w:val="22"/>
          <w:szCs w:val="22"/>
        </w:rPr>
        <w:t xml:space="preserve">holograms and its </w:t>
      </w:r>
      <w:r w:rsidR="00D21CE3">
        <w:rPr>
          <w:sz w:val="22"/>
          <w:szCs w:val="22"/>
        </w:rPr>
        <w:t xml:space="preserve">corresponding </w:t>
      </w:r>
      <w:r w:rsidR="00F80394" w:rsidRPr="009D0D6F">
        <w:rPr>
          <w:sz w:val="22"/>
          <w:szCs w:val="22"/>
        </w:rPr>
        <w:t xml:space="preserve">Fourier </w:t>
      </w:r>
      <w:r w:rsidR="004A1D0C">
        <w:rPr>
          <w:sz w:val="22"/>
          <w:szCs w:val="22"/>
        </w:rPr>
        <w:t>Spectrum</w:t>
      </w:r>
      <w:r w:rsidR="00F80394" w:rsidRPr="009D0D6F">
        <w:rPr>
          <w:sz w:val="22"/>
          <w:szCs w:val="22"/>
        </w:rPr>
        <w:t>, respectively</w:t>
      </w:r>
      <w:r w:rsidR="00D21CE3">
        <w:rPr>
          <w:sz w:val="22"/>
          <w:szCs w:val="22"/>
        </w:rPr>
        <w:t>.</w:t>
      </w:r>
      <w:r w:rsidR="00C46BE0">
        <w:rPr>
          <w:sz w:val="22"/>
          <w:szCs w:val="22"/>
        </w:rPr>
        <w:t xml:space="preserve"> </w:t>
      </w:r>
      <w:r w:rsidR="00D21CE3">
        <w:rPr>
          <w:sz w:val="22"/>
          <w:szCs w:val="22"/>
        </w:rPr>
        <w:t>T</w:t>
      </w:r>
      <w:r w:rsidR="00F80394" w:rsidRPr="009D0D6F">
        <w:rPr>
          <w:sz w:val="22"/>
          <w:szCs w:val="22"/>
        </w:rPr>
        <w:t>he blue rectangles</w:t>
      </w:r>
      <w:r w:rsidR="00572EAE">
        <w:rPr>
          <w:sz w:val="22"/>
          <w:szCs w:val="22"/>
        </w:rPr>
        <w:t xml:space="preserve"> in</w:t>
      </w:r>
      <w:r w:rsidR="00D21CE3">
        <w:rPr>
          <w:sz w:val="22"/>
          <w:szCs w:val="22"/>
        </w:rPr>
        <w:t xml:space="preserve"> panel</w:t>
      </w:r>
      <w:r w:rsidR="00572EAE">
        <w:rPr>
          <w:sz w:val="22"/>
          <w:szCs w:val="22"/>
        </w:rPr>
        <w:t xml:space="preserve"> (B)</w:t>
      </w:r>
      <w:r w:rsidR="00F80394" w:rsidRPr="009D0D6F">
        <w:rPr>
          <w:sz w:val="22"/>
          <w:szCs w:val="22"/>
        </w:rPr>
        <w:t xml:space="preserve"> </w:t>
      </w:r>
      <w:r w:rsidR="00D21CE3">
        <w:rPr>
          <w:sz w:val="22"/>
          <w:szCs w:val="22"/>
        </w:rPr>
        <w:t>display the</w:t>
      </w:r>
      <w:r w:rsidR="004A1D0C" w:rsidRPr="009D0D6F">
        <w:rPr>
          <w:sz w:val="22"/>
          <w:szCs w:val="22"/>
        </w:rPr>
        <w:t xml:space="preserve"> </w:t>
      </w:r>
      <w:r w:rsidR="00F80394" w:rsidRPr="009D0D6F">
        <w:rPr>
          <w:sz w:val="22"/>
          <w:szCs w:val="22"/>
        </w:rPr>
        <w:t xml:space="preserve">two additional </w:t>
      </w:r>
      <w:r w:rsidR="00D21CE3">
        <w:rPr>
          <w:sz w:val="22"/>
          <w:szCs w:val="22"/>
        </w:rPr>
        <w:t xml:space="preserve">phase-shifted </w:t>
      </w:r>
      <w:r w:rsidR="00F80394" w:rsidRPr="009D0D6F">
        <w:rPr>
          <w:sz w:val="22"/>
          <w:szCs w:val="22"/>
        </w:rPr>
        <w:t>holograms used in the reconstruction</w:t>
      </w:r>
      <w:r w:rsidR="00D21CE3">
        <w:rPr>
          <w:sz w:val="22"/>
          <w:szCs w:val="22"/>
        </w:rPr>
        <w:t xml:space="preserve"> process</w:t>
      </w:r>
      <w:r>
        <w:rPr>
          <w:sz w:val="22"/>
          <w:szCs w:val="22"/>
        </w:rPr>
        <w:t>.</w:t>
      </w:r>
      <w:r w:rsidR="00F80394" w:rsidRPr="009D0D6F">
        <w:rPr>
          <w:sz w:val="22"/>
          <w:szCs w:val="22"/>
        </w:rPr>
        <w:t xml:space="preserve"> The Fourier </w:t>
      </w:r>
      <w:r w:rsidR="004A1D0C">
        <w:rPr>
          <w:sz w:val="22"/>
          <w:szCs w:val="22"/>
        </w:rPr>
        <w:t>Spectrum</w:t>
      </w:r>
      <w:r w:rsidR="004A1D0C" w:rsidRPr="009D0D6F">
        <w:rPr>
          <w:sz w:val="22"/>
          <w:szCs w:val="22"/>
        </w:rPr>
        <w:t xml:space="preserve"> </w:t>
      </w:r>
      <w:r w:rsidR="00D21CE3">
        <w:rPr>
          <w:sz w:val="22"/>
          <w:szCs w:val="22"/>
        </w:rPr>
        <w:t xml:space="preserve">in panel </w:t>
      </w:r>
      <w:r w:rsidR="009D0D6F">
        <w:rPr>
          <w:sz w:val="22"/>
          <w:szCs w:val="22"/>
        </w:rPr>
        <w:t>(</w:t>
      </w:r>
      <w:r w:rsidR="00572EAE">
        <w:rPr>
          <w:sz w:val="22"/>
          <w:szCs w:val="22"/>
        </w:rPr>
        <w:t>C</w:t>
      </w:r>
      <w:r w:rsidR="009D0D6F">
        <w:rPr>
          <w:sz w:val="22"/>
          <w:szCs w:val="22"/>
        </w:rPr>
        <w:t>)</w:t>
      </w:r>
      <w:r w:rsidR="00F80394" w:rsidRPr="009D0D6F">
        <w:rPr>
          <w:sz w:val="22"/>
          <w:szCs w:val="22"/>
        </w:rPr>
        <w:t xml:space="preserve"> confirms the slightly off-axis configuration</w:t>
      </w:r>
      <w:r w:rsidR="00D21CE3">
        <w:rPr>
          <w:sz w:val="22"/>
          <w:szCs w:val="22"/>
        </w:rPr>
        <w:t xml:space="preserve"> since the spectral orders overlap</w:t>
      </w:r>
      <w:r w:rsidR="00F80394" w:rsidRPr="009D0D6F">
        <w:rPr>
          <w:sz w:val="22"/>
          <w:szCs w:val="22"/>
        </w:rPr>
        <w:t xml:space="preserve">. </w:t>
      </w:r>
      <w:r w:rsidR="00D21CE3">
        <w:rPr>
          <w:sz w:val="22"/>
          <w:szCs w:val="22"/>
        </w:rPr>
        <w:t>T</w:t>
      </w:r>
      <w:r w:rsidR="00D21CE3" w:rsidRPr="00C46BE0">
        <w:rPr>
          <w:sz w:val="22"/>
          <w:szCs w:val="22"/>
        </w:rPr>
        <w:t xml:space="preserve">he </w:t>
      </w:r>
      <w:r w:rsidR="00D21CE3">
        <w:rPr>
          <w:sz w:val="22"/>
          <w:szCs w:val="22"/>
        </w:rPr>
        <w:t xml:space="preserve">reconstructed </w:t>
      </w:r>
      <w:r w:rsidR="00D21CE3" w:rsidRPr="00C46BE0">
        <w:rPr>
          <w:sz w:val="22"/>
          <w:szCs w:val="22"/>
        </w:rPr>
        <w:t xml:space="preserve">amplitude </w:t>
      </w:r>
      <w:r w:rsidR="00D21CE3">
        <w:rPr>
          <w:sz w:val="22"/>
          <w:szCs w:val="22"/>
        </w:rPr>
        <w:t>and phase images are</w:t>
      </w:r>
      <w:r w:rsidR="00D21CE3" w:rsidRPr="00C46BE0">
        <w:rPr>
          <w:sz w:val="22"/>
          <w:szCs w:val="22"/>
        </w:rPr>
        <w:t xml:space="preserve"> shown in</w:t>
      </w:r>
      <w:r w:rsidR="00D21CE3">
        <w:rPr>
          <w:sz w:val="22"/>
          <w:szCs w:val="22"/>
        </w:rPr>
        <w:t xml:space="preserve"> panels (D) and (E). respectively, after applying</w:t>
      </w:r>
      <w:r w:rsidR="00C46BE0" w:rsidRPr="00C46BE0">
        <w:rPr>
          <w:sz w:val="22"/>
          <w:szCs w:val="22"/>
        </w:rPr>
        <w:t xml:space="preserve"> the Blind 3 Raw Frames method</w:t>
      </w:r>
      <w:r w:rsidR="00D21CE3">
        <w:rPr>
          <w:sz w:val="22"/>
          <w:szCs w:val="22"/>
        </w:rPr>
        <w:t>.</w:t>
      </w:r>
      <w:r w:rsidR="00C46BE0" w:rsidRPr="00C46BE0">
        <w:rPr>
          <w:sz w:val="22"/>
          <w:szCs w:val="22"/>
        </w:rPr>
        <w:t xml:space="preserve"> </w:t>
      </w:r>
    </w:p>
    <w:p w14:paraId="5BD65916" w14:textId="77777777" w:rsidR="00482BF9" w:rsidRDefault="00482BF9" w:rsidP="00D15D2E">
      <w:pPr>
        <w:spacing w:after="0" w:line="240" w:lineRule="auto"/>
        <w:jc w:val="both"/>
        <w:rPr>
          <w:sz w:val="22"/>
          <w:szCs w:val="22"/>
        </w:rPr>
      </w:pPr>
    </w:p>
    <w:p w14:paraId="06B99D38" w14:textId="0ED7F145" w:rsidR="0000452F" w:rsidRPr="0000452F" w:rsidRDefault="0000452F" w:rsidP="0000452F">
      <w:pPr>
        <w:spacing w:after="0" w:line="240" w:lineRule="auto"/>
        <w:jc w:val="both"/>
        <w:rPr>
          <w:sz w:val="22"/>
          <w:szCs w:val="22"/>
        </w:rPr>
      </w:pPr>
      <w:r w:rsidRPr="00E11FDD">
        <w:rPr>
          <w:sz w:val="22"/>
          <w:szCs w:val="22"/>
        </w:rPr>
        <w:t xml:space="preserve">Speckle analysis </w:t>
      </w:r>
      <w:r w:rsidR="00D21CE3" w:rsidRPr="00E11FDD">
        <w:rPr>
          <w:sz w:val="22"/>
          <w:szCs w:val="22"/>
        </w:rPr>
        <w:t>is</w:t>
      </w:r>
      <w:r w:rsidRPr="00E11FDD">
        <w:rPr>
          <w:sz w:val="22"/>
          <w:szCs w:val="22"/>
        </w:rPr>
        <w:t xml:space="preserve"> performed using the </w:t>
      </w:r>
      <w:r w:rsidRPr="00E11FDD">
        <w:rPr>
          <w:i/>
          <w:iCs/>
          <w:sz w:val="22"/>
          <w:szCs w:val="22"/>
        </w:rPr>
        <w:t>Speckle Toolkit</w:t>
      </w:r>
      <w:r w:rsidRPr="00E11FDD">
        <w:rPr>
          <w:sz w:val="22"/>
          <w:szCs w:val="22"/>
        </w:rPr>
        <w:t xml:space="preserve"> integrated into </w:t>
      </w:r>
      <w:proofErr w:type="spellStart"/>
      <w:r w:rsidRPr="00E11FDD">
        <w:rPr>
          <w:i/>
          <w:iCs/>
          <w:sz w:val="22"/>
          <w:szCs w:val="22"/>
        </w:rPr>
        <w:t>HoloBio</w:t>
      </w:r>
      <w:proofErr w:type="spellEnd"/>
      <w:r w:rsidRPr="00E11FDD">
        <w:rPr>
          <w:sz w:val="22"/>
          <w:szCs w:val="22"/>
        </w:rPr>
        <w:t xml:space="preserve">. </w:t>
      </w:r>
      <w:r w:rsidR="0017219B" w:rsidRPr="00E11FDD">
        <w:rPr>
          <w:sz w:val="22"/>
          <w:szCs w:val="22"/>
        </w:rPr>
        <w:fldChar w:fldCharType="begin"/>
      </w:r>
      <w:r w:rsidR="0017219B" w:rsidRPr="00E11FDD">
        <w:rPr>
          <w:sz w:val="22"/>
          <w:szCs w:val="22"/>
        </w:rPr>
        <w:instrText xml:space="preserve"> REF _Ref217147195 \h </w:instrText>
      </w:r>
      <w:r w:rsidR="00A967C1" w:rsidRPr="00E11FDD">
        <w:rPr>
          <w:sz w:val="22"/>
          <w:szCs w:val="22"/>
        </w:rPr>
        <w:instrText xml:space="preserve"> \* MERGEFORMAT </w:instrText>
      </w:r>
      <w:r w:rsidR="0017219B" w:rsidRPr="00E11FDD">
        <w:rPr>
          <w:sz w:val="22"/>
          <w:szCs w:val="22"/>
        </w:rPr>
      </w:r>
      <w:r w:rsidR="0017219B" w:rsidRPr="00E11FDD">
        <w:rPr>
          <w:sz w:val="22"/>
          <w:szCs w:val="22"/>
        </w:rPr>
        <w:fldChar w:fldCharType="separate"/>
      </w:r>
      <w:r w:rsidR="0017219B" w:rsidRPr="00E11FDD">
        <w:rPr>
          <w:b/>
          <w:bCs/>
        </w:rPr>
        <w:t>Fig</w:t>
      </w:r>
      <w:r w:rsidR="00D21CE3" w:rsidRPr="00E11FDD">
        <w:rPr>
          <w:b/>
          <w:bCs/>
        </w:rPr>
        <w:t>ure</w:t>
      </w:r>
      <w:r w:rsidR="0017219B" w:rsidRPr="00E11FDD">
        <w:rPr>
          <w:b/>
          <w:bCs/>
        </w:rPr>
        <w:t xml:space="preserve"> </w:t>
      </w:r>
      <w:r w:rsidR="0017219B" w:rsidRPr="00E11FDD">
        <w:rPr>
          <w:b/>
          <w:bCs/>
          <w:noProof/>
        </w:rPr>
        <w:t>11</w:t>
      </w:r>
      <w:r w:rsidR="0017219B" w:rsidRPr="00E11FDD">
        <w:rPr>
          <w:sz w:val="22"/>
          <w:szCs w:val="22"/>
        </w:rPr>
        <w:fldChar w:fldCharType="end"/>
      </w:r>
      <w:r w:rsidR="00B061D3" w:rsidRPr="00E11FDD">
        <w:rPr>
          <w:b/>
          <w:bCs/>
          <w:sz w:val="22"/>
          <w:szCs w:val="22"/>
        </w:rPr>
        <w:t>A</w:t>
      </w:r>
      <w:r w:rsidRPr="00E11FDD">
        <w:rPr>
          <w:sz w:val="22"/>
          <w:szCs w:val="22"/>
        </w:rPr>
        <w:t xml:space="preserve"> shows the interface, organized into three functional sections: i) </w:t>
      </w:r>
      <w:r w:rsidRPr="00E11FDD">
        <w:rPr>
          <w:i/>
          <w:iCs/>
          <w:sz w:val="22"/>
          <w:szCs w:val="22"/>
        </w:rPr>
        <w:t>Speckle Measurements</w:t>
      </w:r>
      <w:r w:rsidRPr="00E11FDD">
        <w:rPr>
          <w:sz w:val="22"/>
          <w:szCs w:val="22"/>
        </w:rPr>
        <w:t xml:space="preserve">, where the user selects the image type for analysis (Hologram, Amplitude, or Phase), </w:t>
      </w:r>
      <w:r w:rsidR="00C355B5" w:rsidRPr="00E11FDD">
        <w:rPr>
          <w:sz w:val="22"/>
          <w:szCs w:val="22"/>
        </w:rPr>
        <w:t xml:space="preserve">and </w:t>
      </w:r>
      <w:r w:rsidRPr="00E11FDD">
        <w:rPr>
          <w:sz w:val="22"/>
          <w:szCs w:val="22"/>
        </w:rPr>
        <w:t>defines the number of Zones</w:t>
      </w:r>
      <w:r w:rsidR="0014365C" w:rsidRPr="00E11FDD">
        <w:rPr>
          <w:sz w:val="22"/>
          <w:szCs w:val="22"/>
        </w:rPr>
        <w:t xml:space="preserve"> to be analyzed. Each Zone corresponds to a user-defined rectangular region that is manually selected on the image. </w:t>
      </w:r>
      <w:r w:rsidR="00BB2F96" w:rsidRPr="00E11FDD">
        <w:rPr>
          <w:sz w:val="22"/>
          <w:szCs w:val="22"/>
        </w:rPr>
        <w:t>F</w:t>
      </w:r>
      <w:r w:rsidR="0014365C" w:rsidRPr="00E11FDD">
        <w:rPr>
          <w:sz w:val="22"/>
          <w:szCs w:val="22"/>
        </w:rPr>
        <w:t>or each Zone, the user can further specify the number of Rows and Columns</w:t>
      </w:r>
      <w:r w:rsidR="00C355B5" w:rsidRPr="00E11FDD">
        <w:rPr>
          <w:sz w:val="22"/>
          <w:szCs w:val="22"/>
        </w:rPr>
        <w:t xml:space="preserve"> to </w:t>
      </w:r>
      <w:r w:rsidR="0014365C" w:rsidRPr="00E11FDD">
        <w:rPr>
          <w:sz w:val="22"/>
          <w:szCs w:val="22"/>
        </w:rPr>
        <w:t xml:space="preserve">subdivide the Zone into a mesh of smaller sub-regions. </w:t>
      </w:r>
      <w:r w:rsidR="00F53E95" w:rsidRPr="00E11FDD">
        <w:rPr>
          <w:sz w:val="22"/>
          <w:szCs w:val="22"/>
        </w:rPr>
        <w:t xml:space="preserve">Speckle noise is quantified using the speckle contrast metric, defined as the ratio between the standard deviation and the mean intensity within each sub-region </w:t>
      </w:r>
      <w:sdt>
        <w:sdtPr>
          <w:rPr>
            <w:rFonts w:ascii="Aptos" w:hAnsi="Aptos"/>
            <w:color w:val="000000"/>
            <w:sz w:val="22"/>
            <w:szCs w:val="22"/>
          </w:rPr>
          <w:tag w:val="MENDELEY_CITATION_v3_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"/>
          <w:id w:val="-355499126"/>
          <w:placeholder>
            <w:docPart w:val="DefaultPlaceholder_-1854013440"/>
          </w:placeholder>
        </w:sdtPr>
        <w:sdtContent>
          <w:r w:rsidR="00F53E95" w:rsidRPr="00E11FDD">
            <w:rPr>
              <w:rFonts w:ascii="Aptos" w:hAnsi="Aptos"/>
              <w:color w:val="000000"/>
              <w:sz w:val="22"/>
              <w:szCs w:val="22"/>
            </w:rPr>
            <w:t> [41]</w:t>
          </w:r>
        </w:sdtContent>
      </w:sdt>
      <w:r w:rsidR="00F53E95" w:rsidRPr="00E11FDD">
        <w:rPr>
          <w:sz w:val="22"/>
          <w:szCs w:val="22"/>
        </w:rPr>
        <w:t xml:space="preserve">. This enables both localized characterization of speckle behavior and the calculation of average speckle metrics over the selected Zones. After setting these parameters, clicking </w:t>
      </w:r>
      <w:r w:rsidR="00F53E95" w:rsidRPr="00E11FDD">
        <w:rPr>
          <w:i/>
          <w:iCs/>
          <w:sz w:val="22"/>
          <w:szCs w:val="22"/>
        </w:rPr>
        <w:t>Apply</w:t>
      </w:r>
      <w:r w:rsidR="00F53E95" w:rsidRPr="00E11FDD">
        <w:rPr>
          <w:sz w:val="22"/>
          <w:szCs w:val="22"/>
        </w:rPr>
        <w:t xml:space="preserve"> opens an interactive window to choose the ROI.</w:t>
      </w:r>
      <w:r w:rsidRPr="00E11FDD">
        <w:rPr>
          <w:sz w:val="22"/>
          <w:szCs w:val="22"/>
        </w:rPr>
        <w:t xml:space="preserve"> ii) </w:t>
      </w:r>
      <w:r w:rsidRPr="00E11FDD">
        <w:rPr>
          <w:i/>
          <w:iCs/>
          <w:sz w:val="22"/>
          <w:szCs w:val="22"/>
        </w:rPr>
        <w:t>Speckle Filters</w:t>
      </w:r>
      <w:r w:rsidR="002C0BB0" w:rsidRPr="00E11FDD">
        <w:rPr>
          <w:sz w:val="22"/>
          <w:szCs w:val="22"/>
        </w:rPr>
        <w:t xml:space="preserve"> </w:t>
      </w:r>
      <w:r w:rsidRPr="00E11FDD">
        <w:rPr>
          <w:sz w:val="22"/>
          <w:szCs w:val="22"/>
        </w:rPr>
        <w:t>provide several speckle reduction methods</w:t>
      </w:r>
      <w:r w:rsidR="00D6547F" w:rsidRPr="00E11FDD">
        <w:rPr>
          <w:sz w:val="22"/>
          <w:szCs w:val="22"/>
        </w:rPr>
        <w:t xml:space="preserve"> </w:t>
      </w:r>
      <w:r w:rsidRPr="00E11FDD">
        <w:rPr>
          <w:sz w:val="22"/>
          <w:szCs w:val="22"/>
        </w:rPr>
        <w:t xml:space="preserve">with configurable </w:t>
      </w:r>
      <w:r w:rsidRPr="00E11FDD">
        <w:rPr>
          <w:sz w:val="22"/>
          <w:szCs w:val="22"/>
        </w:rPr>
        <w:lastRenderedPageBreak/>
        <w:t xml:space="preserve">parameters. Once </w:t>
      </w:r>
      <w:r w:rsidR="00D21CE3" w:rsidRPr="00E11FDD">
        <w:rPr>
          <w:sz w:val="22"/>
          <w:szCs w:val="22"/>
        </w:rPr>
        <w:t xml:space="preserve">the </w:t>
      </w:r>
      <w:r w:rsidRPr="00E11FDD">
        <w:rPr>
          <w:sz w:val="22"/>
          <w:szCs w:val="22"/>
        </w:rPr>
        <w:t xml:space="preserve">parameters are set, clicking </w:t>
      </w:r>
      <w:r w:rsidRPr="00E11FDD">
        <w:rPr>
          <w:i/>
          <w:iCs/>
          <w:sz w:val="22"/>
          <w:szCs w:val="22"/>
        </w:rPr>
        <w:t>Apply</w:t>
      </w:r>
      <w:r w:rsidRPr="00E11FDD">
        <w:rPr>
          <w:sz w:val="22"/>
          <w:szCs w:val="22"/>
        </w:rPr>
        <w:t xml:space="preserve"> </w:t>
      </w:r>
      <w:r w:rsidR="00D21CE3" w:rsidRPr="00E11FDD">
        <w:rPr>
          <w:sz w:val="22"/>
          <w:szCs w:val="22"/>
        </w:rPr>
        <w:t>appli</w:t>
      </w:r>
      <w:r w:rsidRPr="00E11FDD">
        <w:rPr>
          <w:sz w:val="22"/>
          <w:szCs w:val="22"/>
        </w:rPr>
        <w:t xml:space="preserve">es the selected </w:t>
      </w:r>
      <w:r w:rsidR="00D21CE3" w:rsidRPr="00E11FDD">
        <w:rPr>
          <w:sz w:val="22"/>
          <w:szCs w:val="22"/>
        </w:rPr>
        <w:t>speckle-</w:t>
      </w:r>
      <w:r w:rsidRPr="00E11FDD">
        <w:rPr>
          <w:sz w:val="22"/>
          <w:szCs w:val="22"/>
        </w:rPr>
        <w:t xml:space="preserve">reduction method. iii) </w:t>
      </w:r>
      <w:r w:rsidRPr="00E11FDD">
        <w:rPr>
          <w:i/>
          <w:iCs/>
          <w:sz w:val="22"/>
          <w:szCs w:val="22"/>
        </w:rPr>
        <w:t>Speckle Comparison</w:t>
      </w:r>
      <w:r w:rsidR="002C0BB0" w:rsidRPr="00E11FDD">
        <w:rPr>
          <w:sz w:val="22"/>
          <w:szCs w:val="22"/>
        </w:rPr>
        <w:t xml:space="preserve"> </w:t>
      </w:r>
      <w:r w:rsidRPr="00E11FDD">
        <w:rPr>
          <w:sz w:val="22"/>
          <w:szCs w:val="22"/>
        </w:rPr>
        <w:t xml:space="preserve">offers visualization modes such as </w:t>
      </w:r>
      <w:r w:rsidRPr="00E11FDD">
        <w:rPr>
          <w:i/>
          <w:iCs/>
          <w:sz w:val="22"/>
          <w:szCs w:val="22"/>
        </w:rPr>
        <w:t>Side-by-Side</w:t>
      </w:r>
      <w:r w:rsidRPr="00E11FDD">
        <w:rPr>
          <w:sz w:val="22"/>
          <w:szCs w:val="22"/>
        </w:rPr>
        <w:t xml:space="preserve">, </w:t>
      </w:r>
      <w:r w:rsidRPr="00E11FDD">
        <w:rPr>
          <w:i/>
          <w:iCs/>
          <w:sz w:val="22"/>
          <w:szCs w:val="22"/>
        </w:rPr>
        <w:t>Speckle Plot</w:t>
      </w:r>
      <w:r w:rsidRPr="00E11FDD">
        <w:rPr>
          <w:sz w:val="22"/>
          <w:szCs w:val="22"/>
        </w:rPr>
        <w:t xml:space="preserve">, or </w:t>
      </w:r>
      <w:r w:rsidRPr="00E11FDD">
        <w:rPr>
          <w:i/>
          <w:iCs/>
          <w:sz w:val="22"/>
          <w:szCs w:val="22"/>
        </w:rPr>
        <w:t>Profile</w:t>
      </w:r>
      <w:r w:rsidRPr="00E11FDD">
        <w:rPr>
          <w:sz w:val="22"/>
          <w:szCs w:val="22"/>
        </w:rPr>
        <w:t xml:space="preserve">. </w:t>
      </w:r>
      <w:r w:rsidR="0017219B" w:rsidRPr="00E11FDD">
        <w:rPr>
          <w:sz w:val="22"/>
          <w:szCs w:val="22"/>
        </w:rPr>
        <w:fldChar w:fldCharType="begin"/>
      </w:r>
      <w:r w:rsidR="0017219B" w:rsidRPr="00E11FDD">
        <w:rPr>
          <w:sz w:val="22"/>
          <w:szCs w:val="22"/>
        </w:rPr>
        <w:instrText xml:space="preserve"> REF _Ref217147195 \h </w:instrText>
      </w:r>
      <w:r w:rsidR="00A967C1" w:rsidRPr="00E11FDD">
        <w:rPr>
          <w:sz w:val="22"/>
          <w:szCs w:val="22"/>
        </w:rPr>
        <w:instrText xml:space="preserve"> \* MERGEFORMAT </w:instrText>
      </w:r>
      <w:r w:rsidR="0017219B" w:rsidRPr="00E11FDD">
        <w:rPr>
          <w:sz w:val="22"/>
          <w:szCs w:val="22"/>
        </w:rPr>
      </w:r>
      <w:r w:rsidR="0017219B" w:rsidRPr="00E11FDD">
        <w:rPr>
          <w:sz w:val="22"/>
          <w:szCs w:val="22"/>
        </w:rPr>
        <w:fldChar w:fldCharType="separate"/>
      </w:r>
      <w:r w:rsidR="0017219B" w:rsidRPr="00E11FDD">
        <w:rPr>
          <w:b/>
          <w:bCs/>
        </w:rPr>
        <w:t>Fig</w:t>
      </w:r>
      <w:r w:rsidR="00D21CE3" w:rsidRPr="00E11FDD">
        <w:rPr>
          <w:b/>
          <w:bCs/>
        </w:rPr>
        <w:t>ure</w:t>
      </w:r>
      <w:r w:rsidR="0017219B" w:rsidRPr="00E11FDD">
        <w:rPr>
          <w:b/>
          <w:bCs/>
        </w:rPr>
        <w:t xml:space="preserve"> </w:t>
      </w:r>
      <w:r w:rsidR="0017219B" w:rsidRPr="00E11FDD">
        <w:rPr>
          <w:b/>
          <w:bCs/>
          <w:noProof/>
        </w:rPr>
        <w:t>11</w:t>
      </w:r>
      <w:r w:rsidR="0017219B" w:rsidRPr="00E11FDD">
        <w:rPr>
          <w:sz w:val="22"/>
          <w:szCs w:val="22"/>
        </w:rPr>
        <w:fldChar w:fldCharType="end"/>
      </w:r>
      <w:r w:rsidR="00B061D3" w:rsidRPr="00E11FDD">
        <w:rPr>
          <w:b/>
          <w:bCs/>
          <w:sz w:val="22"/>
          <w:szCs w:val="22"/>
        </w:rPr>
        <w:t>B</w:t>
      </w:r>
      <w:r w:rsidRPr="00E11FDD">
        <w:rPr>
          <w:sz w:val="22"/>
          <w:szCs w:val="22"/>
        </w:rPr>
        <w:t xml:space="preserve"> illustrates the Side-by-Side view, enabling direct comparison between the original and </w:t>
      </w:r>
      <w:r w:rsidR="00D21CE3" w:rsidRPr="00E11FDD">
        <w:rPr>
          <w:sz w:val="22"/>
          <w:szCs w:val="22"/>
        </w:rPr>
        <w:t>denoised</w:t>
      </w:r>
      <w:r w:rsidRPr="00E11FDD">
        <w:rPr>
          <w:sz w:val="22"/>
          <w:szCs w:val="22"/>
        </w:rPr>
        <w:t xml:space="preserve"> images.</w:t>
      </w:r>
      <w:r w:rsidR="00BB2F96" w:rsidRPr="00E11FDD">
        <w:rPr>
          <w:sz w:val="22"/>
          <w:szCs w:val="22"/>
        </w:rPr>
        <w:t xml:space="preserve"> Two yellow zoom-in regions are shown in both images to highlight local differences in speckle behavior and facilitate visual assessment of the filtering effect.</w:t>
      </w:r>
      <w:r w:rsidRPr="00E11FDD">
        <w:rPr>
          <w:sz w:val="22"/>
          <w:szCs w:val="22"/>
        </w:rPr>
        <w:t xml:space="preserve"> In this example, the amplitude reconstruction of the onion </w:t>
      </w:r>
      <w:r w:rsidR="00FD3916" w:rsidRPr="00E11FDD">
        <w:rPr>
          <w:sz w:val="22"/>
          <w:szCs w:val="22"/>
        </w:rPr>
        <w:t xml:space="preserve">tissue sample </w:t>
      </w:r>
      <w:r w:rsidRPr="00E11FDD">
        <w:rPr>
          <w:sz w:val="22"/>
          <w:szCs w:val="22"/>
        </w:rPr>
        <w:t>is shown after applying the HMM filter</w:t>
      </w:r>
      <w:r w:rsidR="00FD3916" w:rsidRPr="00E11FDD">
        <w:rPr>
          <w:sz w:val="22"/>
          <w:szCs w:val="22"/>
        </w:rPr>
        <w:t xml:space="preserve"> </w:t>
      </w:r>
      <w:r w:rsidRPr="00E11FDD">
        <w:rPr>
          <w:sz w:val="22"/>
          <w:szCs w:val="22"/>
        </w:rPr>
        <w:t>with three iterations.</w:t>
      </w:r>
      <w:r w:rsidR="00190894" w:rsidRPr="00E11FDD">
        <w:rPr>
          <w:sz w:val="22"/>
          <w:szCs w:val="22"/>
        </w:rPr>
        <w:t xml:space="preserve"> </w:t>
      </w:r>
      <w:r w:rsidR="00190894" w:rsidRPr="00E11FDD">
        <w:rPr>
          <w:sz w:val="22"/>
          <w:szCs w:val="22"/>
        </w:rPr>
        <w:fldChar w:fldCharType="begin"/>
      </w:r>
      <w:r w:rsidR="00190894" w:rsidRPr="00E11FDD">
        <w:rPr>
          <w:sz w:val="22"/>
          <w:szCs w:val="22"/>
        </w:rPr>
        <w:instrText xml:space="preserve"> REF _Ref217147195 \h  \* MERGEFORMAT </w:instrText>
      </w:r>
      <w:r w:rsidR="00190894" w:rsidRPr="00E11FDD">
        <w:rPr>
          <w:sz w:val="22"/>
          <w:szCs w:val="22"/>
        </w:rPr>
      </w:r>
      <w:r w:rsidR="00190894" w:rsidRPr="00E11FDD">
        <w:rPr>
          <w:sz w:val="22"/>
          <w:szCs w:val="22"/>
        </w:rPr>
        <w:fldChar w:fldCharType="separate"/>
      </w:r>
      <w:r w:rsidR="00190894" w:rsidRPr="00E11FDD">
        <w:rPr>
          <w:b/>
          <w:bCs/>
        </w:rPr>
        <w:t xml:space="preserve">Figure </w:t>
      </w:r>
      <w:r w:rsidR="00190894" w:rsidRPr="00E11FDD">
        <w:rPr>
          <w:b/>
          <w:bCs/>
          <w:noProof/>
        </w:rPr>
        <w:t>11</w:t>
      </w:r>
      <w:r w:rsidR="00190894" w:rsidRPr="00E11FDD">
        <w:rPr>
          <w:sz w:val="22"/>
          <w:szCs w:val="22"/>
        </w:rPr>
        <w:fldChar w:fldCharType="end"/>
      </w:r>
      <w:r w:rsidR="00190894" w:rsidRPr="00E11FDD">
        <w:rPr>
          <w:b/>
          <w:bCs/>
          <w:sz w:val="22"/>
          <w:szCs w:val="22"/>
        </w:rPr>
        <w:t>C</w:t>
      </w:r>
      <w:r w:rsidR="0080258B" w:rsidRPr="00E11FDD">
        <w:rPr>
          <w:sz w:val="22"/>
          <w:szCs w:val="22"/>
        </w:rPr>
        <w:t xml:space="preserve"> </w:t>
      </w:r>
      <w:r w:rsidR="00190894" w:rsidRPr="00E11FDD">
        <w:rPr>
          <w:sz w:val="22"/>
          <w:szCs w:val="22"/>
        </w:rPr>
        <w:t>display</w:t>
      </w:r>
      <w:r w:rsidR="002C0BB0" w:rsidRPr="00E11FDD">
        <w:rPr>
          <w:sz w:val="22"/>
          <w:szCs w:val="22"/>
        </w:rPr>
        <w:t>s</w:t>
      </w:r>
      <w:r w:rsidR="00190894" w:rsidRPr="00E11FDD">
        <w:rPr>
          <w:sz w:val="22"/>
          <w:szCs w:val="22"/>
        </w:rPr>
        <w:t xml:space="preserve"> the selected zones and the generated mesh used to quantify speckle noise. </w:t>
      </w:r>
      <w:r w:rsidR="0080258B" w:rsidRPr="00E11FDD">
        <w:rPr>
          <w:sz w:val="22"/>
          <w:szCs w:val="22"/>
        </w:rPr>
        <w:fldChar w:fldCharType="begin"/>
      </w:r>
      <w:r w:rsidR="0080258B" w:rsidRPr="00E11FDD">
        <w:rPr>
          <w:sz w:val="22"/>
          <w:szCs w:val="22"/>
        </w:rPr>
        <w:instrText xml:space="preserve"> REF _Ref217147195 \h </w:instrText>
      </w:r>
      <w:r w:rsidR="00A967C1" w:rsidRPr="00E11FDD">
        <w:rPr>
          <w:sz w:val="22"/>
          <w:szCs w:val="22"/>
        </w:rPr>
        <w:instrText xml:space="preserve"> \* MERGEFORMAT </w:instrText>
      </w:r>
      <w:r w:rsidR="0080258B" w:rsidRPr="00E11FDD">
        <w:rPr>
          <w:sz w:val="22"/>
          <w:szCs w:val="22"/>
        </w:rPr>
      </w:r>
      <w:r w:rsidR="0080258B" w:rsidRPr="00E11FDD">
        <w:rPr>
          <w:sz w:val="22"/>
          <w:szCs w:val="22"/>
        </w:rPr>
        <w:fldChar w:fldCharType="separate"/>
      </w:r>
      <w:r w:rsidR="0080258B" w:rsidRPr="00E11FDD">
        <w:rPr>
          <w:b/>
          <w:bCs/>
        </w:rPr>
        <w:t xml:space="preserve">Figure </w:t>
      </w:r>
      <w:r w:rsidR="0080258B" w:rsidRPr="00E11FDD">
        <w:rPr>
          <w:b/>
          <w:bCs/>
          <w:noProof/>
        </w:rPr>
        <w:t>11</w:t>
      </w:r>
      <w:r w:rsidR="0080258B" w:rsidRPr="00E11FDD">
        <w:rPr>
          <w:sz w:val="22"/>
          <w:szCs w:val="22"/>
        </w:rPr>
        <w:fldChar w:fldCharType="end"/>
      </w:r>
      <w:r w:rsidR="0080258B" w:rsidRPr="00E11FDD">
        <w:rPr>
          <w:b/>
          <w:bCs/>
          <w:sz w:val="22"/>
          <w:szCs w:val="22"/>
        </w:rPr>
        <w:t>D</w:t>
      </w:r>
      <w:r w:rsidR="0080258B" w:rsidRPr="00E11FDD">
        <w:rPr>
          <w:sz w:val="22"/>
          <w:szCs w:val="22"/>
        </w:rPr>
        <w:t xml:space="preserve"> allows quantitative assessment by comparing an intensity profile before and after applying the denoising strategy, showing that the denoised profile is more uniform </w:t>
      </w:r>
      <w:r w:rsidR="002C0BB0" w:rsidRPr="00E11FDD">
        <w:rPr>
          <w:sz w:val="22"/>
          <w:szCs w:val="22"/>
        </w:rPr>
        <w:t>because of</w:t>
      </w:r>
      <w:r w:rsidR="0080258B" w:rsidRPr="00E11FDD">
        <w:rPr>
          <w:sz w:val="22"/>
          <w:szCs w:val="22"/>
        </w:rPr>
        <w:t xml:space="preserve"> the reduction of the speckle noise.</w:t>
      </w:r>
      <w:r w:rsidRPr="00E11FDD">
        <w:rPr>
          <w:sz w:val="22"/>
          <w:szCs w:val="22"/>
        </w:rPr>
        <w:t xml:space="preserve"> For a detailed description of the Speckle Toolkit and its functionalities, readers are referred to the </w:t>
      </w:r>
      <w:proofErr w:type="spellStart"/>
      <w:r w:rsidRPr="00E11FDD">
        <w:rPr>
          <w:b/>
          <w:bCs/>
          <w:sz w:val="22"/>
          <w:szCs w:val="22"/>
        </w:rPr>
        <w:t>HoloBio</w:t>
      </w:r>
      <w:proofErr w:type="spellEnd"/>
      <w:r w:rsidRPr="00E11FDD">
        <w:rPr>
          <w:b/>
          <w:bCs/>
          <w:sz w:val="22"/>
          <w:szCs w:val="22"/>
        </w:rPr>
        <w:t xml:space="preserve"> User Manual</w:t>
      </w:r>
      <w:r w:rsidRPr="00E11FDD">
        <w:rPr>
          <w:sz w:val="22"/>
          <w:szCs w:val="22"/>
        </w:rPr>
        <w:t>.</w:t>
      </w:r>
    </w:p>
    <w:p w14:paraId="456C2E7E" w14:textId="5BEC9B3D" w:rsidR="00ED4AB9" w:rsidRDefault="00190894" w:rsidP="006C1895">
      <w:pPr>
        <w:keepNext/>
        <w:jc w:val="center"/>
      </w:pPr>
      <w:r w:rsidRPr="00190894">
        <w:t xml:space="preserve"> </w:t>
      </w:r>
    </w:p>
    <w:p w14:paraId="3E6A34C8" w14:textId="36D6474F" w:rsidR="00190894" w:rsidRDefault="00190894" w:rsidP="006C1895">
      <w:pPr>
        <w:keepNext/>
        <w:jc w:val="center"/>
      </w:pPr>
      <w:r>
        <w:rPr>
          <w:noProof/>
        </w:rPr>
        <w:drawing>
          <wp:inline distT="0" distB="0" distL="0" distR="0" wp14:anchorId="787E0536" wp14:editId="333938BD">
            <wp:extent cx="5592928" cy="2781346"/>
            <wp:effectExtent l="0" t="0" r="8255" b="0"/>
            <wp:docPr id="276442959" name="Imagen 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42959" name="Imagen 2" descr="Interfaz de usuario gráfica, Aplicación&#10;&#10;El contenido generado por IA puede ser incorrecto."/>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51" t="631" b="1"/>
                    <a:stretch>
                      <a:fillRect/>
                    </a:stretch>
                  </pic:blipFill>
                  <pic:spPr bwMode="auto">
                    <a:xfrm>
                      <a:off x="0" y="0"/>
                      <a:ext cx="5631814" cy="2800684"/>
                    </a:xfrm>
                    <a:prstGeom prst="rect">
                      <a:avLst/>
                    </a:prstGeom>
                    <a:noFill/>
                    <a:ln>
                      <a:noFill/>
                    </a:ln>
                    <a:extLst>
                      <a:ext uri="{53640926-AAD7-44D8-BBD7-CCE9431645EC}">
                        <a14:shadowObscured xmlns:a14="http://schemas.microsoft.com/office/drawing/2010/main"/>
                      </a:ext>
                    </a:extLst>
                  </pic:spPr>
                </pic:pic>
              </a:graphicData>
            </a:graphic>
          </wp:inline>
        </w:drawing>
      </w:r>
    </w:p>
    <w:p w14:paraId="04B2641A" w14:textId="51C9C50F" w:rsidR="00D11C6E" w:rsidRDefault="006C1895" w:rsidP="006C1895">
      <w:pPr>
        <w:pStyle w:val="Descripcin"/>
        <w:jc w:val="both"/>
      </w:pPr>
      <w:bookmarkStart w:id="13" w:name="_Ref217147195"/>
      <w:r w:rsidRPr="006C1895">
        <w:rPr>
          <w:b/>
          <w:bCs/>
          <w:i w:val="0"/>
          <w:iCs w:val="0"/>
          <w:color w:val="auto"/>
        </w:rPr>
        <w:t xml:space="preserve">Fig.  </w:t>
      </w:r>
      <w:r w:rsidRPr="006C1895">
        <w:rPr>
          <w:b/>
          <w:bCs/>
          <w:i w:val="0"/>
          <w:iCs w:val="0"/>
          <w:color w:val="auto"/>
        </w:rPr>
        <w:fldChar w:fldCharType="begin"/>
      </w:r>
      <w:r w:rsidRPr="006C1895">
        <w:rPr>
          <w:b/>
          <w:bCs/>
          <w:i w:val="0"/>
          <w:iCs w:val="0"/>
          <w:color w:val="auto"/>
        </w:rPr>
        <w:instrText xml:space="preserve"> SEQ Fig._ \* ARABIC </w:instrText>
      </w:r>
      <w:r w:rsidRPr="006C1895">
        <w:rPr>
          <w:b/>
          <w:bCs/>
          <w:i w:val="0"/>
          <w:iCs w:val="0"/>
          <w:color w:val="auto"/>
        </w:rPr>
        <w:fldChar w:fldCharType="separate"/>
      </w:r>
      <w:r w:rsidR="00312FD3">
        <w:rPr>
          <w:b/>
          <w:bCs/>
          <w:i w:val="0"/>
          <w:iCs w:val="0"/>
          <w:noProof/>
          <w:color w:val="auto"/>
        </w:rPr>
        <w:t>11</w:t>
      </w:r>
      <w:r w:rsidRPr="006C1895">
        <w:rPr>
          <w:b/>
          <w:bCs/>
          <w:i w:val="0"/>
          <w:iCs w:val="0"/>
          <w:color w:val="auto"/>
        </w:rPr>
        <w:fldChar w:fldCharType="end"/>
      </w:r>
      <w:bookmarkEnd w:id="13"/>
      <w:r w:rsidRPr="006C1895">
        <w:rPr>
          <w:b/>
          <w:bCs/>
          <w:i w:val="0"/>
          <w:iCs w:val="0"/>
          <w:color w:val="auto"/>
        </w:rPr>
        <w:t>.</w:t>
      </w:r>
      <w:r>
        <w:t xml:space="preserve">  </w:t>
      </w:r>
      <w:r w:rsidRPr="0093397E">
        <w:rPr>
          <w:b/>
          <w:bCs/>
          <w:i w:val="0"/>
          <w:iCs w:val="0"/>
          <w:color w:val="auto"/>
        </w:rPr>
        <w:t>Speckle</w:t>
      </w:r>
      <w:r w:rsidRPr="006C1895">
        <w:rPr>
          <w:color w:val="auto"/>
        </w:rPr>
        <w:t xml:space="preserve"> </w:t>
      </w:r>
      <w:r w:rsidRPr="00D11C6E">
        <w:rPr>
          <w:b/>
          <w:bCs/>
          <w:i w:val="0"/>
          <w:iCs w:val="0"/>
          <w:color w:val="auto"/>
        </w:rPr>
        <w:t xml:space="preserve">analysis </w:t>
      </w:r>
      <w:r>
        <w:rPr>
          <w:b/>
          <w:bCs/>
          <w:i w:val="0"/>
          <w:iCs w:val="0"/>
          <w:color w:val="auto"/>
        </w:rPr>
        <w:t xml:space="preserve">and reduction </w:t>
      </w:r>
      <w:r w:rsidRPr="00D11C6E">
        <w:rPr>
          <w:b/>
          <w:bCs/>
          <w:i w:val="0"/>
          <w:iCs w:val="0"/>
          <w:color w:val="auto"/>
        </w:rPr>
        <w:t xml:space="preserve">workflow in </w:t>
      </w:r>
      <w:proofErr w:type="spellStart"/>
      <w:r w:rsidRPr="00E65E8E">
        <w:rPr>
          <w:b/>
          <w:bCs/>
          <w:color w:val="auto"/>
        </w:rPr>
        <w:t>HoloBio</w:t>
      </w:r>
      <w:proofErr w:type="spellEnd"/>
      <w:r w:rsidRPr="00D11C6E">
        <w:rPr>
          <w:b/>
          <w:bCs/>
          <w:i w:val="0"/>
          <w:iCs w:val="0"/>
          <w:color w:val="auto"/>
        </w:rPr>
        <w:t>, illustrating an application of the Speckle Toolkit</w:t>
      </w:r>
      <w:r>
        <w:rPr>
          <w:b/>
          <w:bCs/>
          <w:i w:val="0"/>
          <w:iCs w:val="0"/>
          <w:color w:val="auto"/>
        </w:rPr>
        <w:t xml:space="preserve"> for a biological sample of onion cell tissue</w:t>
      </w:r>
      <w:r w:rsidRPr="00D11C6E">
        <w:rPr>
          <w:b/>
          <w:bCs/>
          <w:i w:val="0"/>
          <w:iCs w:val="0"/>
          <w:color w:val="auto"/>
        </w:rPr>
        <w:t xml:space="preserve">. </w:t>
      </w:r>
      <w:r w:rsidRPr="00EB5216">
        <w:rPr>
          <w:i w:val="0"/>
          <w:iCs w:val="0"/>
          <w:color w:val="auto"/>
        </w:rPr>
        <w:t>(A) Interface is organized into three functional sections: Speckle Measurements, Speckle Filters, and Speckle Comparison. (B) Side-by-Side visualization of the original and filtered amplitude reconstructions (using the HMM filter, 3 iterations). (C) Selection of ROIs and subdivision into zones for speckle quantification. (D) Line profile comparison between original and filtered images.</w:t>
      </w:r>
    </w:p>
    <w:p w14:paraId="1161F521" w14:textId="77777777" w:rsidR="006C1895" w:rsidRDefault="006C1895" w:rsidP="00E12091">
      <w:pPr>
        <w:pStyle w:val="Descripcin"/>
        <w:jc w:val="both"/>
        <w:rPr>
          <w:b/>
          <w:bCs/>
          <w:i w:val="0"/>
          <w:iCs w:val="0"/>
          <w:color w:val="auto"/>
          <w:sz w:val="24"/>
          <w:szCs w:val="24"/>
        </w:rPr>
      </w:pPr>
    </w:p>
    <w:p w14:paraId="089E718F" w14:textId="395F202B" w:rsidR="00CE09B2" w:rsidRDefault="00BB74B2" w:rsidP="00E12091">
      <w:pPr>
        <w:pStyle w:val="Descripcin"/>
        <w:jc w:val="both"/>
        <w:rPr>
          <w:b/>
          <w:bCs/>
          <w:i w:val="0"/>
          <w:iCs w:val="0"/>
          <w:color w:val="auto"/>
          <w:sz w:val="24"/>
          <w:szCs w:val="24"/>
        </w:rPr>
      </w:pPr>
      <w:r w:rsidRPr="00BB74B2">
        <w:rPr>
          <w:b/>
          <w:bCs/>
          <w:i w:val="0"/>
          <w:iCs w:val="0"/>
          <w:color w:val="auto"/>
          <w:sz w:val="24"/>
          <w:szCs w:val="24"/>
        </w:rPr>
        <w:t>Wide-Depth Volumetric Imaging of Swimming Paramecia</w:t>
      </w:r>
    </w:p>
    <w:p w14:paraId="06C87D65" w14:textId="7401BC6C" w:rsidR="00736405" w:rsidRDefault="00BB74B2" w:rsidP="00736405">
      <w:pPr>
        <w:spacing w:after="0" w:line="240" w:lineRule="auto"/>
        <w:jc w:val="both"/>
        <w:rPr>
          <w:sz w:val="22"/>
          <w:szCs w:val="22"/>
        </w:rPr>
      </w:pPr>
      <w:r w:rsidRPr="00BB74B2">
        <w:rPr>
          <w:sz w:val="22"/>
          <w:szCs w:val="22"/>
        </w:rPr>
        <w:t>One of the key advantages of holographic imaging is its ability to recover volumetric information</w:t>
      </w:r>
      <w:r w:rsidR="007416F4">
        <w:rPr>
          <w:sz w:val="22"/>
          <w:szCs w:val="22"/>
        </w:rPr>
        <w:t xml:space="preserve"> in a </w:t>
      </w:r>
      <w:r w:rsidR="00325E23">
        <w:rPr>
          <w:sz w:val="22"/>
          <w:szCs w:val="22"/>
        </w:rPr>
        <w:t>p</w:t>
      </w:r>
      <w:r w:rsidR="00325E23" w:rsidRPr="00BB74B2">
        <w:rPr>
          <w:sz w:val="22"/>
          <w:szCs w:val="22"/>
        </w:rPr>
        <w:t>lane-by-plane</w:t>
      </w:r>
      <w:r w:rsidR="007416F4">
        <w:rPr>
          <w:sz w:val="22"/>
          <w:szCs w:val="22"/>
        </w:rPr>
        <w:t xml:space="preserve"> manner</w:t>
      </w:r>
      <w:r w:rsidRPr="00BB74B2">
        <w:rPr>
          <w:sz w:val="22"/>
          <w:szCs w:val="22"/>
        </w:rPr>
        <w:t xml:space="preserve"> from a single recorded two-dimensional hologram.</w:t>
      </w:r>
      <w:r>
        <w:rPr>
          <w:sz w:val="22"/>
          <w:szCs w:val="22"/>
        </w:rPr>
        <w:t xml:space="preserve"> </w:t>
      </w:r>
      <w:r w:rsidR="007416F4" w:rsidRPr="007416F4">
        <w:rPr>
          <w:sz w:val="22"/>
          <w:szCs w:val="22"/>
        </w:rPr>
        <w:t>In this application</w:t>
      </w:r>
      <w:r w:rsidRPr="00BB74B2">
        <w:rPr>
          <w:sz w:val="22"/>
          <w:szCs w:val="22"/>
        </w:rPr>
        <w:t xml:space="preserve">, </w:t>
      </w:r>
      <w:proofErr w:type="spellStart"/>
      <w:r w:rsidRPr="0017219B">
        <w:rPr>
          <w:i/>
          <w:iCs/>
          <w:sz w:val="22"/>
          <w:szCs w:val="22"/>
        </w:rPr>
        <w:t>HoloBio</w:t>
      </w:r>
      <w:proofErr w:type="spellEnd"/>
      <w:r w:rsidRPr="00BB74B2">
        <w:rPr>
          <w:sz w:val="22"/>
          <w:szCs w:val="22"/>
        </w:rPr>
        <w:t xml:space="preserve"> was used to process a DLHM hologram</w:t>
      </w:r>
      <w:r w:rsidR="00BB2F96">
        <w:rPr>
          <w:sz w:val="22"/>
          <w:szCs w:val="22"/>
        </w:rPr>
        <w:t xml:space="preserve"> </w:t>
      </w:r>
      <w:sdt>
        <w:sdtPr>
          <w:rPr>
            <w:rFonts w:ascii="Aptos" w:hAnsi="Aptos"/>
            <w:color w:val="000000"/>
            <w:sz w:val="22"/>
            <w:szCs w:val="22"/>
          </w:rPr>
          <w:tag w:val="MENDELEY_CITATION_v3_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"/>
          <w:id w:val="-788596036"/>
          <w:placeholder>
            <w:docPart w:val="DefaultPlaceholder_-1854013440"/>
          </w:placeholder>
        </w:sdtPr>
        <w:sdtContent>
          <w:r w:rsidR="00F53E95" w:rsidRPr="00F53E95">
            <w:rPr>
              <w:rFonts w:ascii="Aptos" w:hAnsi="Aptos"/>
              <w:color w:val="000000"/>
              <w:sz w:val="22"/>
              <w:szCs w:val="22"/>
            </w:rPr>
            <w:t> [42]</w:t>
          </w:r>
        </w:sdtContent>
      </w:sdt>
      <w:r w:rsidR="00325E23">
        <w:rPr>
          <w:sz w:val="22"/>
          <w:szCs w:val="22"/>
        </w:rPr>
        <w:t xml:space="preserve"> </w:t>
      </w:r>
      <w:r w:rsidRPr="00BB74B2">
        <w:rPr>
          <w:sz w:val="22"/>
          <w:szCs w:val="22"/>
        </w:rPr>
        <w:t xml:space="preserve">of three paramecia swimming </w:t>
      </w:r>
      <w:r>
        <w:rPr>
          <w:sz w:val="22"/>
          <w:szCs w:val="22"/>
        </w:rPr>
        <w:t xml:space="preserve">in water </w:t>
      </w:r>
      <w:r w:rsidRPr="00BB74B2">
        <w:rPr>
          <w:sz w:val="22"/>
          <w:szCs w:val="22"/>
        </w:rPr>
        <w:t>at different axial positions within an inspection volume of approximately</w:t>
      </w:r>
      <w:r>
        <w:rPr>
          <w:sz w:val="22"/>
          <w:szCs w:val="22"/>
        </w:rPr>
        <w:t xml:space="preserve"> </w:t>
      </w:r>
      <w:r w:rsidRPr="0017219B">
        <w:rPr>
          <w:sz w:val="22"/>
          <w:szCs w:val="22"/>
        </w:rPr>
        <w:t>2–3 mm³.</w:t>
      </w:r>
      <w:r w:rsidRPr="00BB74B2">
        <w:rPr>
          <w:sz w:val="22"/>
          <w:szCs w:val="22"/>
        </w:rPr>
        <w:t xml:space="preserve"> </w:t>
      </w:r>
      <w:r w:rsidR="00736405">
        <w:rPr>
          <w:sz w:val="22"/>
          <w:szCs w:val="22"/>
        </w:rPr>
        <w:t xml:space="preserve"> </w:t>
      </w:r>
    </w:p>
    <w:p w14:paraId="354EB003" w14:textId="5D1DF781" w:rsidR="003A2590" w:rsidRPr="003A2590" w:rsidRDefault="00736405" w:rsidP="00736405">
      <w:pPr>
        <w:spacing w:after="0" w:line="240" w:lineRule="auto"/>
        <w:jc w:val="both"/>
        <w:rPr>
          <w:sz w:val="22"/>
          <w:szCs w:val="22"/>
        </w:rPr>
      </w:pPr>
      <w:r w:rsidRPr="0017219B">
        <w:rPr>
          <w:b/>
          <w:bCs/>
          <w:sz w:val="22"/>
          <w:szCs w:val="22"/>
        </w:rPr>
        <w:fldChar w:fldCharType="begin"/>
      </w:r>
      <w:r w:rsidRPr="0017219B">
        <w:rPr>
          <w:b/>
          <w:bCs/>
          <w:sz w:val="22"/>
          <w:szCs w:val="22"/>
        </w:rPr>
        <w:instrText xml:space="preserve"> REF _Ref217147628 \h  \* MERGEFORMAT </w:instrText>
      </w:r>
      <w:r w:rsidRPr="0017219B">
        <w:rPr>
          <w:b/>
          <w:bCs/>
          <w:sz w:val="22"/>
          <w:szCs w:val="22"/>
        </w:rPr>
      </w:r>
      <w:r w:rsidRPr="0017219B">
        <w:rPr>
          <w:b/>
          <w:bCs/>
          <w:sz w:val="22"/>
          <w:szCs w:val="22"/>
        </w:rPr>
        <w:fldChar w:fldCharType="separate"/>
      </w:r>
      <w:r w:rsidRPr="0017219B">
        <w:rPr>
          <w:b/>
          <w:bCs/>
        </w:rPr>
        <w:t>Fig</w:t>
      </w:r>
      <w:r>
        <w:rPr>
          <w:b/>
          <w:bCs/>
        </w:rPr>
        <w:t>ure</w:t>
      </w:r>
      <w:r w:rsidRPr="0017219B">
        <w:rPr>
          <w:b/>
          <w:bCs/>
        </w:rPr>
        <w:t xml:space="preserve"> </w:t>
      </w:r>
      <w:r w:rsidRPr="0017219B">
        <w:rPr>
          <w:b/>
          <w:bCs/>
          <w:noProof/>
        </w:rPr>
        <w:t>12</w:t>
      </w:r>
      <w:r w:rsidRPr="0017219B">
        <w:rPr>
          <w:b/>
          <w:bCs/>
          <w:sz w:val="22"/>
          <w:szCs w:val="22"/>
        </w:rPr>
        <w:fldChar w:fldCharType="end"/>
      </w:r>
      <w:r w:rsidRPr="0017219B">
        <w:rPr>
          <w:b/>
          <w:bCs/>
          <w:sz w:val="22"/>
          <w:szCs w:val="22"/>
        </w:rPr>
        <w:t>A</w:t>
      </w:r>
      <w:r>
        <w:rPr>
          <w:sz w:val="22"/>
          <w:szCs w:val="22"/>
        </w:rPr>
        <w:t xml:space="preserve"> </w:t>
      </w:r>
      <w:r w:rsidRPr="003A2590">
        <w:rPr>
          <w:sz w:val="22"/>
          <w:szCs w:val="22"/>
        </w:rPr>
        <w:t xml:space="preserve">shows the </w:t>
      </w:r>
      <w:r w:rsidRPr="007416F4">
        <w:rPr>
          <w:i/>
          <w:iCs/>
          <w:sz w:val="22"/>
          <w:szCs w:val="22"/>
        </w:rPr>
        <w:t xml:space="preserve">Offline </w:t>
      </w:r>
      <w:r w:rsidRPr="0017219B">
        <w:rPr>
          <w:sz w:val="22"/>
          <w:szCs w:val="22"/>
        </w:rPr>
        <w:t>DLHM package</w:t>
      </w:r>
      <w:r>
        <w:rPr>
          <w:i/>
          <w:iCs/>
          <w:sz w:val="22"/>
          <w:szCs w:val="22"/>
        </w:rPr>
        <w:t xml:space="preserve"> </w:t>
      </w:r>
      <w:r w:rsidRPr="003A2590">
        <w:rPr>
          <w:sz w:val="22"/>
          <w:szCs w:val="22"/>
        </w:rPr>
        <w:t>interface</w:t>
      </w:r>
      <w:r>
        <w:rPr>
          <w:sz w:val="22"/>
          <w:szCs w:val="22"/>
        </w:rPr>
        <w:t xml:space="preserve"> for</w:t>
      </w:r>
      <w:r w:rsidRPr="003A2590">
        <w:rPr>
          <w:sz w:val="22"/>
          <w:szCs w:val="22"/>
        </w:rPr>
        <w:t xml:space="preserve"> </w:t>
      </w:r>
      <w:r>
        <w:rPr>
          <w:sz w:val="22"/>
          <w:szCs w:val="22"/>
        </w:rPr>
        <w:t xml:space="preserve">configuring </w:t>
      </w:r>
      <w:r w:rsidRPr="003A2590">
        <w:rPr>
          <w:sz w:val="22"/>
          <w:szCs w:val="22"/>
        </w:rPr>
        <w:t>reconstruction parameters</w:t>
      </w:r>
      <w:r>
        <w:rPr>
          <w:sz w:val="22"/>
          <w:szCs w:val="22"/>
        </w:rPr>
        <w:t xml:space="preserve"> and </w:t>
      </w:r>
      <w:r w:rsidRPr="003A2590">
        <w:rPr>
          <w:sz w:val="22"/>
          <w:szCs w:val="22"/>
        </w:rPr>
        <w:t>select</w:t>
      </w:r>
      <w:r>
        <w:rPr>
          <w:sz w:val="22"/>
          <w:szCs w:val="22"/>
        </w:rPr>
        <w:t>ing</w:t>
      </w:r>
      <w:r w:rsidRPr="003A2590">
        <w:rPr>
          <w:sz w:val="22"/>
          <w:szCs w:val="22"/>
        </w:rPr>
        <w:t xml:space="preserve"> the reconstruction algorithm.</w:t>
      </w:r>
      <w:r>
        <w:rPr>
          <w:sz w:val="22"/>
          <w:szCs w:val="22"/>
        </w:rPr>
        <w:t xml:space="preserve"> This panel allows manual adjustment of the propagation distance z, </w:t>
      </w:r>
      <w:r w:rsidRPr="007416F4">
        <w:rPr>
          <w:sz w:val="22"/>
          <w:szCs w:val="22"/>
        </w:rPr>
        <w:t>enabling each microorganism to be individually brought into focus</w:t>
      </w:r>
      <w:r>
        <w:rPr>
          <w:sz w:val="22"/>
          <w:szCs w:val="22"/>
        </w:rPr>
        <w:t xml:space="preserve">. </w:t>
      </w:r>
      <w:r w:rsidR="0017219B">
        <w:rPr>
          <w:iCs/>
          <w:sz w:val="22"/>
          <w:szCs w:val="22"/>
        </w:rPr>
        <w:fldChar w:fldCharType="begin"/>
      </w:r>
      <w:r w:rsidR="0017219B" w:rsidRPr="0017219B">
        <w:rPr>
          <w:iCs/>
          <w:sz w:val="22"/>
          <w:szCs w:val="22"/>
        </w:rPr>
        <w:instrText xml:space="preserve"> REF _Ref217147628 \h </w:instrText>
      </w:r>
      <w:r w:rsidR="0017219B">
        <w:rPr>
          <w:iCs/>
          <w:sz w:val="22"/>
          <w:szCs w:val="22"/>
        </w:rPr>
        <w:instrText xml:space="preserve"> \* MERGEFORMAT </w:instrText>
      </w:r>
      <w:r w:rsidR="0017219B">
        <w:rPr>
          <w:iCs/>
          <w:sz w:val="22"/>
          <w:szCs w:val="22"/>
        </w:rPr>
      </w:r>
      <w:r w:rsidR="0017219B">
        <w:rPr>
          <w:iCs/>
          <w:sz w:val="22"/>
          <w:szCs w:val="22"/>
        </w:rPr>
        <w:fldChar w:fldCharType="separate"/>
      </w:r>
      <w:r w:rsidR="0017219B" w:rsidRPr="0017219B">
        <w:rPr>
          <w:b/>
          <w:bCs/>
          <w:iCs/>
        </w:rPr>
        <w:t>Fig</w:t>
      </w:r>
      <w:r>
        <w:rPr>
          <w:b/>
          <w:bCs/>
          <w:iCs/>
        </w:rPr>
        <w:t>ure</w:t>
      </w:r>
      <w:r w:rsidR="0017219B" w:rsidRPr="0017219B">
        <w:rPr>
          <w:b/>
          <w:bCs/>
          <w:i/>
        </w:rPr>
        <w:t xml:space="preserve"> </w:t>
      </w:r>
      <w:r w:rsidR="0017219B" w:rsidRPr="0017219B">
        <w:rPr>
          <w:b/>
          <w:bCs/>
          <w:iCs/>
          <w:noProof/>
        </w:rPr>
        <w:t>12</w:t>
      </w:r>
      <w:r w:rsidR="0017219B">
        <w:rPr>
          <w:sz w:val="22"/>
          <w:szCs w:val="22"/>
        </w:rPr>
        <w:fldChar w:fldCharType="end"/>
      </w:r>
      <w:r w:rsidR="003A2590" w:rsidRPr="00BB74B2">
        <w:rPr>
          <w:sz w:val="22"/>
          <w:szCs w:val="22"/>
        </w:rPr>
        <w:t xml:space="preserve"> </w:t>
      </w:r>
      <w:r w:rsidR="00E12091" w:rsidRPr="00BB74B2">
        <w:rPr>
          <w:sz w:val="22"/>
          <w:szCs w:val="22"/>
        </w:rPr>
        <w:t>shows</w:t>
      </w:r>
      <w:r w:rsidR="00E12091" w:rsidRPr="00E12091">
        <w:rPr>
          <w:sz w:val="22"/>
          <w:szCs w:val="22"/>
        </w:rPr>
        <w:t xml:space="preserve"> the </w:t>
      </w:r>
      <w:r>
        <w:rPr>
          <w:sz w:val="22"/>
          <w:szCs w:val="22"/>
        </w:rPr>
        <w:t xml:space="preserve">reconstructed </w:t>
      </w:r>
      <w:r w:rsidR="00BB74B2">
        <w:rPr>
          <w:sz w:val="22"/>
          <w:szCs w:val="22"/>
        </w:rPr>
        <w:t xml:space="preserve">amplitude </w:t>
      </w:r>
      <w:r>
        <w:rPr>
          <w:sz w:val="22"/>
          <w:szCs w:val="22"/>
        </w:rPr>
        <w:t>images</w:t>
      </w:r>
      <w:r w:rsidR="00E12091" w:rsidRPr="00E12091">
        <w:rPr>
          <w:sz w:val="22"/>
          <w:szCs w:val="22"/>
        </w:rPr>
        <w:t xml:space="preserve"> </w:t>
      </w:r>
      <w:r>
        <w:rPr>
          <w:sz w:val="22"/>
          <w:szCs w:val="22"/>
        </w:rPr>
        <w:t xml:space="preserve">(panels C-E) </w:t>
      </w:r>
      <w:r w:rsidR="00E12091" w:rsidRPr="00E12091">
        <w:rPr>
          <w:sz w:val="22"/>
          <w:szCs w:val="22"/>
        </w:rPr>
        <w:t xml:space="preserve">of </w:t>
      </w:r>
      <w:r w:rsidR="007416F4">
        <w:rPr>
          <w:sz w:val="22"/>
          <w:szCs w:val="22"/>
        </w:rPr>
        <w:t>the</w:t>
      </w:r>
      <w:r w:rsidR="00BB74B2">
        <w:rPr>
          <w:sz w:val="22"/>
          <w:szCs w:val="22"/>
        </w:rPr>
        <w:t xml:space="preserve"> specimens</w:t>
      </w:r>
      <w:r w:rsidR="00E12091" w:rsidRPr="00E12091">
        <w:rPr>
          <w:sz w:val="22"/>
          <w:szCs w:val="22"/>
        </w:rPr>
        <w:t xml:space="preserve"> </w:t>
      </w:r>
      <w:r w:rsidR="00E12091" w:rsidRPr="00E12091">
        <w:rPr>
          <w:sz w:val="22"/>
          <w:szCs w:val="22"/>
        </w:rPr>
        <w:lastRenderedPageBreak/>
        <w:t xml:space="preserve">from </w:t>
      </w:r>
      <w:r>
        <w:rPr>
          <w:sz w:val="22"/>
          <w:szCs w:val="22"/>
        </w:rPr>
        <w:t>a</w:t>
      </w:r>
      <w:r w:rsidRPr="00E12091">
        <w:rPr>
          <w:sz w:val="22"/>
          <w:szCs w:val="22"/>
        </w:rPr>
        <w:t xml:space="preserve"> </w:t>
      </w:r>
      <w:r w:rsidR="00E12091" w:rsidRPr="00E12091">
        <w:rPr>
          <w:sz w:val="22"/>
          <w:szCs w:val="22"/>
        </w:rPr>
        <w:t>recorded hologram</w:t>
      </w:r>
      <w:r>
        <w:rPr>
          <w:sz w:val="22"/>
          <w:szCs w:val="22"/>
        </w:rPr>
        <w:t xml:space="preserve"> (panel A)</w:t>
      </w:r>
      <w:r w:rsidR="00E12091" w:rsidRPr="00E12091">
        <w:rPr>
          <w:sz w:val="22"/>
          <w:szCs w:val="22"/>
        </w:rPr>
        <w:t xml:space="preserve"> </w:t>
      </w:r>
      <w:r w:rsidRPr="003A2590">
        <w:rPr>
          <w:sz w:val="22"/>
          <w:szCs w:val="22"/>
        </w:rPr>
        <w:t>at three propagation distances</w:t>
      </w:r>
      <w:r w:rsidR="00E12091" w:rsidRPr="00E12091">
        <w:rPr>
          <w:sz w:val="22"/>
          <w:szCs w:val="22"/>
        </w:rPr>
        <w:t xml:space="preserve">. </w:t>
      </w:r>
      <w:r>
        <w:rPr>
          <w:sz w:val="22"/>
          <w:szCs w:val="22"/>
        </w:rPr>
        <w:t xml:space="preserve">Reconstructed amplitude images </w:t>
      </w:r>
      <w:r w:rsidR="007416F4">
        <w:rPr>
          <w:sz w:val="22"/>
          <w:szCs w:val="22"/>
        </w:rPr>
        <w:t xml:space="preserve">were </w:t>
      </w:r>
      <w:r>
        <w:rPr>
          <w:sz w:val="22"/>
          <w:szCs w:val="22"/>
        </w:rPr>
        <w:t xml:space="preserve">obtained </w:t>
      </w:r>
      <w:r w:rsidR="003A2590" w:rsidRPr="003A2590">
        <w:rPr>
          <w:sz w:val="22"/>
          <w:szCs w:val="22"/>
        </w:rPr>
        <w:t xml:space="preserve">using the </w:t>
      </w:r>
      <w:r w:rsidR="00DF4A6A" w:rsidRPr="00DF4A6A">
        <w:rPr>
          <w:sz w:val="22"/>
          <w:szCs w:val="22"/>
        </w:rPr>
        <w:t xml:space="preserve">KHDI </w:t>
      </w:r>
      <w:r w:rsidR="00BB74B2">
        <w:rPr>
          <w:sz w:val="22"/>
          <w:szCs w:val="22"/>
        </w:rPr>
        <w:t>m</w:t>
      </w:r>
      <w:r w:rsidR="003A2590" w:rsidRPr="003A2590">
        <w:rPr>
          <w:sz w:val="22"/>
          <w:szCs w:val="22"/>
        </w:rPr>
        <w:t xml:space="preserve">ethod </w:t>
      </w:r>
      <w:r w:rsidR="00E12091" w:rsidRPr="00E12091">
        <w:rPr>
          <w:sz w:val="22"/>
          <w:szCs w:val="22"/>
        </w:rPr>
        <w:t>with the following parameters: wavelength λ</w:t>
      </w:r>
      <w:r w:rsidR="00E12091" w:rsidRPr="003A2590">
        <w:rPr>
          <w:sz w:val="22"/>
          <w:szCs w:val="22"/>
        </w:rPr>
        <w:t xml:space="preserve"> </w:t>
      </w:r>
      <w:r w:rsidR="00E12091" w:rsidRPr="00E12091">
        <w:rPr>
          <w:sz w:val="22"/>
          <w:szCs w:val="22"/>
        </w:rPr>
        <w:t>=</w:t>
      </w:r>
      <w:r w:rsidR="00E12091" w:rsidRPr="003A2590">
        <w:rPr>
          <w:sz w:val="22"/>
          <w:szCs w:val="22"/>
        </w:rPr>
        <w:t xml:space="preserve"> </w:t>
      </w:r>
      <w:r w:rsidR="00E12091" w:rsidRPr="00E12091">
        <w:rPr>
          <w:sz w:val="22"/>
          <w:szCs w:val="22"/>
        </w:rPr>
        <w:t>532</w:t>
      </w:r>
      <w:r w:rsidR="00E12091" w:rsidRPr="00E12091">
        <w:rPr>
          <w:rFonts w:ascii="Arial" w:hAnsi="Arial" w:cs="Arial"/>
          <w:sz w:val="22"/>
          <w:szCs w:val="22"/>
        </w:rPr>
        <w:t> </w:t>
      </w:r>
      <w:r w:rsidR="00E12091" w:rsidRPr="00E12091">
        <w:rPr>
          <w:sz w:val="22"/>
          <w:szCs w:val="22"/>
        </w:rPr>
        <w:t>nm</w:t>
      </w:r>
      <w:r w:rsidR="00E12091" w:rsidRPr="003A2590">
        <w:rPr>
          <w:sz w:val="22"/>
          <w:szCs w:val="22"/>
        </w:rPr>
        <w:t>,</w:t>
      </w:r>
      <w:r w:rsidR="00E12091" w:rsidRPr="00E12091">
        <w:rPr>
          <w:sz w:val="22"/>
          <w:szCs w:val="22"/>
        </w:rPr>
        <w:t xml:space="preserve"> </w:t>
      </w:r>
      <w:r w:rsidR="007416F4">
        <w:rPr>
          <w:sz w:val="22"/>
          <w:szCs w:val="22"/>
        </w:rPr>
        <w:t xml:space="preserve">square </w:t>
      </w:r>
      <w:r w:rsidR="00E12091" w:rsidRPr="00E12091">
        <w:rPr>
          <w:sz w:val="22"/>
          <w:szCs w:val="22"/>
        </w:rPr>
        <w:t>pixel</w:t>
      </w:r>
      <w:r w:rsidR="007416F4">
        <w:rPr>
          <w:sz w:val="22"/>
          <w:szCs w:val="22"/>
        </w:rPr>
        <w:t xml:space="preserve">s </w:t>
      </w:r>
      <w:r w:rsidR="007416F4" w:rsidRPr="007416F4">
        <w:rPr>
          <w:sz w:val="22"/>
          <w:szCs w:val="22"/>
        </w:rPr>
        <w:t xml:space="preserve">with a side length </w:t>
      </w:r>
      <w:r w:rsidR="007416F4">
        <w:rPr>
          <w:sz w:val="22"/>
          <w:szCs w:val="22"/>
        </w:rPr>
        <w:t xml:space="preserve">of </w:t>
      </w:r>
      <w:r w:rsidR="00E12091" w:rsidRPr="00E12091">
        <w:rPr>
          <w:sz w:val="22"/>
          <w:szCs w:val="22"/>
        </w:rPr>
        <w:t>6.9</w:t>
      </w:r>
      <w:r w:rsidR="00E12091" w:rsidRPr="00E12091">
        <w:rPr>
          <w:rFonts w:ascii="Arial" w:hAnsi="Arial" w:cs="Arial"/>
          <w:sz w:val="22"/>
          <w:szCs w:val="22"/>
        </w:rPr>
        <w:t> </w:t>
      </w:r>
      <w:r w:rsidR="00E12091" w:rsidRPr="00E12091">
        <w:rPr>
          <w:sz w:val="22"/>
          <w:szCs w:val="22"/>
        </w:rPr>
        <w:t>μm</w:t>
      </w:r>
      <w:r w:rsidR="007416F4">
        <w:rPr>
          <w:sz w:val="22"/>
          <w:szCs w:val="22"/>
        </w:rPr>
        <w:t xml:space="preserve">, </w:t>
      </w:r>
      <w:r w:rsidR="00E12091" w:rsidRPr="00E12091">
        <w:rPr>
          <w:sz w:val="22"/>
          <w:szCs w:val="22"/>
        </w:rPr>
        <w:t>distance</w:t>
      </w:r>
      <w:r w:rsidR="00BB74B2">
        <w:rPr>
          <w:sz w:val="22"/>
          <w:szCs w:val="22"/>
        </w:rPr>
        <w:t>s</w:t>
      </w:r>
      <w:r w:rsidR="00E12091" w:rsidRPr="00E12091">
        <w:rPr>
          <w:sz w:val="22"/>
          <w:szCs w:val="22"/>
        </w:rPr>
        <w:t xml:space="preserve"> </w:t>
      </w:r>
      <w:r w:rsidR="00E12091" w:rsidRPr="0017219B">
        <w:rPr>
          <w:i/>
          <w:iCs/>
          <w:sz w:val="22"/>
          <w:szCs w:val="22"/>
        </w:rPr>
        <w:t xml:space="preserve">L </w:t>
      </w:r>
      <w:r w:rsidR="00E12091" w:rsidRPr="00E12091">
        <w:rPr>
          <w:sz w:val="22"/>
          <w:szCs w:val="22"/>
        </w:rPr>
        <w:t>=</w:t>
      </w:r>
      <w:r w:rsidR="00E12091" w:rsidRPr="003A2590">
        <w:rPr>
          <w:sz w:val="22"/>
          <w:szCs w:val="22"/>
        </w:rPr>
        <w:t xml:space="preserve"> </w:t>
      </w:r>
      <w:r w:rsidR="00E12091" w:rsidRPr="00E12091">
        <w:rPr>
          <w:sz w:val="22"/>
          <w:szCs w:val="22"/>
        </w:rPr>
        <w:t>20</w:t>
      </w:r>
      <w:r w:rsidR="00E12091" w:rsidRPr="00E12091">
        <w:rPr>
          <w:rFonts w:ascii="Arial" w:hAnsi="Arial" w:cs="Arial"/>
          <w:sz w:val="22"/>
          <w:szCs w:val="22"/>
        </w:rPr>
        <w:t> </w:t>
      </w:r>
      <w:r w:rsidR="00E12091" w:rsidRPr="00E12091">
        <w:rPr>
          <w:sz w:val="22"/>
          <w:szCs w:val="22"/>
        </w:rPr>
        <w:t xml:space="preserve">mm, and </w:t>
      </w:r>
      <w:r w:rsidR="00E12091" w:rsidRPr="0017219B">
        <w:rPr>
          <w:i/>
          <w:iCs/>
          <w:sz w:val="22"/>
          <w:szCs w:val="22"/>
        </w:rPr>
        <w:t>z</w:t>
      </w:r>
      <w:r w:rsidR="00E12091" w:rsidRPr="003A2590">
        <w:rPr>
          <w:sz w:val="22"/>
          <w:szCs w:val="22"/>
        </w:rPr>
        <w:t xml:space="preserve"> </w:t>
      </w:r>
      <w:r w:rsidR="00E12091" w:rsidRPr="00E12091">
        <w:rPr>
          <w:sz w:val="22"/>
          <w:szCs w:val="22"/>
        </w:rPr>
        <w:t>=</w:t>
      </w:r>
      <w:r w:rsidR="00E12091" w:rsidRPr="003A2590">
        <w:rPr>
          <w:sz w:val="22"/>
          <w:szCs w:val="22"/>
        </w:rPr>
        <w:t xml:space="preserve"> </w:t>
      </w:r>
      <w:r w:rsidR="00E12091" w:rsidRPr="00E12091">
        <w:rPr>
          <w:sz w:val="22"/>
          <w:szCs w:val="22"/>
        </w:rPr>
        <w:t>6.8</w:t>
      </w:r>
      <w:r w:rsidR="00E12091" w:rsidRPr="00E12091">
        <w:rPr>
          <w:rFonts w:ascii="Arial" w:hAnsi="Arial" w:cs="Arial"/>
          <w:sz w:val="22"/>
          <w:szCs w:val="22"/>
        </w:rPr>
        <w:t> </w:t>
      </w:r>
      <w:r w:rsidR="00E12091" w:rsidRPr="00E12091">
        <w:rPr>
          <w:sz w:val="22"/>
          <w:szCs w:val="22"/>
        </w:rPr>
        <w:t>mm</w:t>
      </w:r>
      <w:r w:rsidR="00E12091" w:rsidRPr="003A2590">
        <w:rPr>
          <w:sz w:val="22"/>
          <w:szCs w:val="22"/>
        </w:rPr>
        <w:t xml:space="preserve"> </w:t>
      </w:r>
      <w:r w:rsidR="00E12091" w:rsidRPr="00E12091">
        <w:rPr>
          <w:sz w:val="22"/>
          <w:szCs w:val="22"/>
        </w:rPr>
        <w:t xml:space="preserve">(middle </w:t>
      </w:r>
      <w:r>
        <w:rPr>
          <w:sz w:val="22"/>
          <w:szCs w:val="22"/>
        </w:rPr>
        <w:t>paramecium, panel C</w:t>
      </w:r>
      <w:r w:rsidR="00E12091" w:rsidRPr="00E12091">
        <w:rPr>
          <w:sz w:val="22"/>
          <w:szCs w:val="22"/>
        </w:rPr>
        <w:t>), 5.6</w:t>
      </w:r>
      <w:r w:rsidR="00E12091" w:rsidRPr="00E12091">
        <w:rPr>
          <w:rFonts w:ascii="Arial" w:hAnsi="Arial" w:cs="Arial"/>
          <w:sz w:val="22"/>
          <w:szCs w:val="22"/>
        </w:rPr>
        <w:t> </w:t>
      </w:r>
      <w:r w:rsidR="00E12091" w:rsidRPr="00E12091">
        <w:rPr>
          <w:sz w:val="22"/>
          <w:szCs w:val="22"/>
        </w:rPr>
        <w:t>mm</w:t>
      </w:r>
      <w:r w:rsidR="00E12091" w:rsidRPr="003A2590">
        <w:rPr>
          <w:sz w:val="22"/>
          <w:szCs w:val="22"/>
        </w:rPr>
        <w:t xml:space="preserve"> </w:t>
      </w:r>
      <w:r w:rsidR="00E12091" w:rsidRPr="00E12091">
        <w:rPr>
          <w:sz w:val="22"/>
          <w:szCs w:val="22"/>
        </w:rPr>
        <w:t>(bottom paramecium</w:t>
      </w:r>
      <w:r>
        <w:rPr>
          <w:sz w:val="22"/>
          <w:szCs w:val="22"/>
        </w:rPr>
        <w:t>, panel D</w:t>
      </w:r>
      <w:r w:rsidR="00E12091" w:rsidRPr="00E12091">
        <w:rPr>
          <w:sz w:val="22"/>
          <w:szCs w:val="22"/>
        </w:rPr>
        <w:t>), and 2.8</w:t>
      </w:r>
      <w:r w:rsidR="00E12091" w:rsidRPr="00E12091">
        <w:rPr>
          <w:rFonts w:ascii="Arial" w:hAnsi="Arial" w:cs="Arial"/>
          <w:sz w:val="22"/>
          <w:szCs w:val="22"/>
        </w:rPr>
        <w:t> </w:t>
      </w:r>
      <w:r w:rsidR="00E12091" w:rsidRPr="00E12091">
        <w:rPr>
          <w:sz w:val="22"/>
          <w:szCs w:val="22"/>
        </w:rPr>
        <w:t>mm</w:t>
      </w:r>
      <w:r w:rsidR="00E12091" w:rsidRPr="003A2590">
        <w:rPr>
          <w:sz w:val="22"/>
          <w:szCs w:val="22"/>
        </w:rPr>
        <w:t xml:space="preserve"> </w:t>
      </w:r>
      <w:r w:rsidR="00E12091" w:rsidRPr="00E12091">
        <w:rPr>
          <w:sz w:val="22"/>
          <w:szCs w:val="22"/>
        </w:rPr>
        <w:t>(top paramecium</w:t>
      </w:r>
      <w:r>
        <w:rPr>
          <w:sz w:val="22"/>
          <w:szCs w:val="22"/>
        </w:rPr>
        <w:t>, panel E</w:t>
      </w:r>
      <w:r w:rsidR="00E12091" w:rsidRPr="00E12091">
        <w:rPr>
          <w:sz w:val="22"/>
          <w:szCs w:val="22"/>
        </w:rPr>
        <w:t>).</w:t>
      </w:r>
      <w:r w:rsidDel="00736405">
        <w:rPr>
          <w:sz w:val="22"/>
          <w:szCs w:val="22"/>
        </w:rPr>
        <w:t xml:space="preserve"> </w:t>
      </w:r>
      <w:r w:rsidR="007416F4">
        <w:rPr>
          <w:sz w:val="22"/>
          <w:szCs w:val="22"/>
        </w:rPr>
        <w:t>R</w:t>
      </w:r>
      <w:r w:rsidR="003A2590" w:rsidRPr="003A2590">
        <w:rPr>
          <w:sz w:val="22"/>
          <w:szCs w:val="22"/>
        </w:rPr>
        <w:t>ed rectangles in</w:t>
      </w:r>
      <w:r w:rsidR="007416F4">
        <w:rPr>
          <w:sz w:val="22"/>
          <w:szCs w:val="22"/>
        </w:rPr>
        <w:t>dicate</w:t>
      </w:r>
      <w:r w:rsidR="003A2590" w:rsidRPr="003A2590">
        <w:rPr>
          <w:sz w:val="22"/>
          <w:szCs w:val="22"/>
        </w:rPr>
        <w:t xml:space="preserve"> zoomed regions of individual paramecia, obtained using the interactive zoom </w:t>
      </w:r>
      <w:r w:rsidR="00325E23">
        <w:rPr>
          <w:sz w:val="22"/>
          <w:szCs w:val="22"/>
        </w:rPr>
        <w:t>functionality</w:t>
      </w:r>
      <w:r w:rsidR="007416F4" w:rsidRPr="003A2590">
        <w:rPr>
          <w:sz w:val="22"/>
          <w:szCs w:val="22"/>
        </w:rPr>
        <w:t xml:space="preserve"> </w:t>
      </w:r>
      <w:r w:rsidR="003A2590" w:rsidRPr="003A2590">
        <w:rPr>
          <w:sz w:val="22"/>
          <w:szCs w:val="22"/>
        </w:rPr>
        <w:t>integrated in</w:t>
      </w:r>
      <w:r w:rsidR="007416F4">
        <w:rPr>
          <w:sz w:val="22"/>
          <w:szCs w:val="22"/>
        </w:rPr>
        <w:t>to</w:t>
      </w:r>
      <w:r w:rsidR="003A2590" w:rsidRPr="003A2590">
        <w:rPr>
          <w:sz w:val="22"/>
          <w:szCs w:val="22"/>
        </w:rPr>
        <w:t xml:space="preserve"> </w:t>
      </w:r>
      <w:proofErr w:type="spellStart"/>
      <w:r w:rsidR="003A2590" w:rsidRPr="0017219B">
        <w:rPr>
          <w:b/>
          <w:bCs/>
          <w:i/>
          <w:iCs/>
          <w:sz w:val="22"/>
          <w:szCs w:val="22"/>
        </w:rPr>
        <w:t>HoloBio</w:t>
      </w:r>
      <w:proofErr w:type="spellEnd"/>
      <w:r w:rsidR="003A2590" w:rsidRPr="003A2590">
        <w:rPr>
          <w:sz w:val="22"/>
          <w:szCs w:val="22"/>
        </w:rPr>
        <w:t xml:space="preserve">. </w:t>
      </w:r>
      <w:r w:rsidR="007416F4">
        <w:rPr>
          <w:sz w:val="22"/>
          <w:szCs w:val="22"/>
        </w:rPr>
        <w:t xml:space="preserve">To further improve visualization of the sample morphology, </w:t>
      </w:r>
      <w:r w:rsidR="003A2590" w:rsidRPr="003A2590">
        <w:rPr>
          <w:sz w:val="22"/>
          <w:szCs w:val="22"/>
        </w:rPr>
        <w:t xml:space="preserve">the </w:t>
      </w:r>
      <w:r w:rsidR="003A2590" w:rsidRPr="003A2590">
        <w:rPr>
          <w:b/>
          <w:bCs/>
          <w:sz w:val="22"/>
          <w:szCs w:val="22"/>
        </w:rPr>
        <w:t>Filters Toolkit</w:t>
      </w:r>
      <w:r w:rsidR="003A2590" w:rsidRPr="003A2590">
        <w:rPr>
          <w:sz w:val="22"/>
          <w:szCs w:val="22"/>
        </w:rPr>
        <w:t xml:space="preserve"> was applied by selecting </w:t>
      </w:r>
      <w:r w:rsidR="003A2590" w:rsidRPr="003A2590">
        <w:rPr>
          <w:i/>
          <w:iCs/>
          <w:sz w:val="22"/>
          <w:szCs w:val="22"/>
        </w:rPr>
        <w:t xml:space="preserve">Amplitude </w:t>
      </w:r>
      <w:proofErr w:type="spellStart"/>
      <w:r w:rsidR="003A2590" w:rsidRPr="003A2590">
        <w:rPr>
          <w:i/>
          <w:iCs/>
          <w:sz w:val="22"/>
          <w:szCs w:val="22"/>
        </w:rPr>
        <w:t>Viridis</w:t>
      </w:r>
      <w:proofErr w:type="spellEnd"/>
      <w:r w:rsidR="003A2590" w:rsidRPr="003A2590">
        <w:rPr>
          <w:sz w:val="22"/>
          <w:szCs w:val="22"/>
        </w:rPr>
        <w:t xml:space="preserve"> </w:t>
      </w:r>
      <w:r w:rsidR="007416F4">
        <w:rPr>
          <w:sz w:val="22"/>
          <w:szCs w:val="22"/>
        </w:rPr>
        <w:t xml:space="preserve">option </w:t>
      </w:r>
      <w:r w:rsidR="003A2590" w:rsidRPr="003A2590">
        <w:rPr>
          <w:sz w:val="22"/>
          <w:szCs w:val="22"/>
        </w:rPr>
        <w:t xml:space="preserve">from the </w:t>
      </w:r>
      <w:r w:rsidR="003A2590" w:rsidRPr="003A2590">
        <w:rPr>
          <w:i/>
          <w:iCs/>
          <w:sz w:val="22"/>
          <w:szCs w:val="22"/>
        </w:rPr>
        <w:t>Filters</w:t>
      </w:r>
      <w:r w:rsidR="003A2590" w:rsidRPr="003A2590">
        <w:rPr>
          <w:sz w:val="22"/>
          <w:szCs w:val="22"/>
        </w:rPr>
        <w:t xml:space="preserve"> menu in the </w:t>
      </w:r>
      <w:r w:rsidR="003A2590" w:rsidRPr="003A2590">
        <w:rPr>
          <w:i/>
          <w:iCs/>
          <w:sz w:val="22"/>
          <w:szCs w:val="22"/>
        </w:rPr>
        <w:t>Tools</w:t>
      </w:r>
      <w:r w:rsidR="003A2590" w:rsidRPr="003A2590">
        <w:rPr>
          <w:sz w:val="22"/>
          <w:szCs w:val="22"/>
        </w:rPr>
        <w:t xml:space="preserve"> bar</w:t>
      </w:r>
      <w:r w:rsidR="008C1663">
        <w:rPr>
          <w:sz w:val="22"/>
          <w:szCs w:val="22"/>
        </w:rPr>
        <w:t>.</w:t>
      </w:r>
      <w:r w:rsidR="003A2590" w:rsidRPr="003A2590">
        <w:rPr>
          <w:sz w:val="22"/>
          <w:szCs w:val="22"/>
        </w:rPr>
        <w:t xml:space="preserve"> </w:t>
      </w:r>
      <w:r w:rsidR="008C1663">
        <w:rPr>
          <w:sz w:val="22"/>
          <w:szCs w:val="22"/>
        </w:rPr>
        <w:t>A</w:t>
      </w:r>
      <w:r w:rsidR="003A2590" w:rsidRPr="003A2590">
        <w:rPr>
          <w:sz w:val="22"/>
          <w:szCs w:val="22"/>
        </w:rPr>
        <w:t xml:space="preserve"> detailed description of the DLHM Offline </w:t>
      </w:r>
      <w:r w:rsidR="00AA4F51">
        <w:rPr>
          <w:sz w:val="22"/>
          <w:szCs w:val="22"/>
        </w:rPr>
        <w:t>package</w:t>
      </w:r>
      <w:r w:rsidR="00AA4F51" w:rsidRPr="003A2590">
        <w:rPr>
          <w:sz w:val="22"/>
          <w:szCs w:val="22"/>
        </w:rPr>
        <w:t xml:space="preserve"> </w:t>
      </w:r>
      <w:r w:rsidR="003A2590" w:rsidRPr="003A2590">
        <w:rPr>
          <w:sz w:val="22"/>
          <w:szCs w:val="22"/>
        </w:rPr>
        <w:t>and its functionalities</w:t>
      </w:r>
      <w:r w:rsidR="008C1663">
        <w:rPr>
          <w:sz w:val="22"/>
          <w:szCs w:val="22"/>
        </w:rPr>
        <w:t xml:space="preserve"> is provided in </w:t>
      </w:r>
      <w:r w:rsidR="003A2590" w:rsidRPr="003A2590">
        <w:rPr>
          <w:sz w:val="22"/>
          <w:szCs w:val="22"/>
        </w:rPr>
        <w:t xml:space="preserve">the </w:t>
      </w:r>
      <w:proofErr w:type="spellStart"/>
      <w:r w:rsidR="003A2590" w:rsidRPr="00312FD3">
        <w:rPr>
          <w:b/>
          <w:bCs/>
          <w:i/>
          <w:iCs/>
          <w:sz w:val="22"/>
          <w:szCs w:val="22"/>
        </w:rPr>
        <w:t>HoloBio</w:t>
      </w:r>
      <w:proofErr w:type="spellEnd"/>
      <w:r w:rsidR="003A2590" w:rsidRPr="00312FD3">
        <w:rPr>
          <w:b/>
          <w:bCs/>
          <w:sz w:val="22"/>
          <w:szCs w:val="22"/>
        </w:rPr>
        <w:t xml:space="preserve"> User Manual</w:t>
      </w:r>
      <w:r w:rsidR="003A2590" w:rsidRPr="003A2590">
        <w:rPr>
          <w:sz w:val="22"/>
          <w:szCs w:val="22"/>
        </w:rPr>
        <w:t>.</w:t>
      </w:r>
    </w:p>
    <w:p w14:paraId="22627AA7" w14:textId="26C32747" w:rsidR="00E12091" w:rsidRDefault="00E12091" w:rsidP="00E12091">
      <w:pPr>
        <w:spacing w:after="0" w:line="240" w:lineRule="auto"/>
        <w:jc w:val="both"/>
        <w:rPr>
          <w:sz w:val="22"/>
          <w:szCs w:val="22"/>
        </w:rPr>
      </w:pPr>
    </w:p>
    <w:p w14:paraId="485FA0F9" w14:textId="77777777" w:rsidR="0017219B" w:rsidRDefault="00E12091" w:rsidP="0017219B">
      <w:pPr>
        <w:keepNext/>
        <w:jc w:val="center"/>
      </w:pPr>
      <w:r>
        <w:rPr>
          <w:noProof/>
        </w:rPr>
        <w:drawing>
          <wp:inline distT="0" distB="0" distL="0" distR="0" wp14:anchorId="6681BA6B" wp14:editId="37082A44">
            <wp:extent cx="5158680" cy="3366895"/>
            <wp:effectExtent l="0" t="0" r="4445" b="5080"/>
            <wp:docPr id="797494532" name="Picture 4"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94532" name="Picture 4" descr="A screenshot of a cell phone&#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69257" cy="3373798"/>
                    </a:xfrm>
                    <a:prstGeom prst="rect">
                      <a:avLst/>
                    </a:prstGeom>
                    <a:noFill/>
                    <a:ln>
                      <a:noFill/>
                    </a:ln>
                  </pic:spPr>
                </pic:pic>
              </a:graphicData>
            </a:graphic>
          </wp:inline>
        </w:drawing>
      </w:r>
    </w:p>
    <w:p w14:paraId="23D12236" w14:textId="2EC37993" w:rsidR="0017219B" w:rsidRPr="006E241D" w:rsidRDefault="0017219B" w:rsidP="0017219B">
      <w:pPr>
        <w:pStyle w:val="Descripcin"/>
        <w:jc w:val="both"/>
        <w:rPr>
          <w:i w:val="0"/>
          <w:iCs w:val="0"/>
          <w:color w:val="000000" w:themeColor="text1"/>
        </w:rPr>
      </w:pPr>
      <w:bookmarkStart w:id="14" w:name="_Ref217147628"/>
      <w:r w:rsidRPr="0017219B">
        <w:rPr>
          <w:b/>
          <w:bCs/>
          <w:i w:val="0"/>
          <w:iCs w:val="0"/>
          <w:color w:val="auto"/>
        </w:rPr>
        <w:t xml:space="preserve">Fig. </w:t>
      </w:r>
      <w:r w:rsidRPr="0017219B">
        <w:rPr>
          <w:b/>
          <w:bCs/>
          <w:i w:val="0"/>
          <w:iCs w:val="0"/>
          <w:color w:val="auto"/>
        </w:rPr>
        <w:fldChar w:fldCharType="begin"/>
      </w:r>
      <w:r w:rsidRPr="0017219B">
        <w:rPr>
          <w:b/>
          <w:bCs/>
          <w:i w:val="0"/>
          <w:iCs w:val="0"/>
          <w:color w:val="auto"/>
        </w:rPr>
        <w:instrText xml:space="preserve"> SEQ Fig._ \* ARABIC </w:instrText>
      </w:r>
      <w:r w:rsidRPr="0017219B">
        <w:rPr>
          <w:b/>
          <w:bCs/>
          <w:i w:val="0"/>
          <w:iCs w:val="0"/>
          <w:color w:val="auto"/>
        </w:rPr>
        <w:fldChar w:fldCharType="separate"/>
      </w:r>
      <w:r w:rsidR="00312FD3">
        <w:rPr>
          <w:b/>
          <w:bCs/>
          <w:i w:val="0"/>
          <w:iCs w:val="0"/>
          <w:noProof/>
          <w:color w:val="auto"/>
        </w:rPr>
        <w:t>12</w:t>
      </w:r>
      <w:r w:rsidRPr="0017219B">
        <w:rPr>
          <w:b/>
          <w:bCs/>
          <w:i w:val="0"/>
          <w:iCs w:val="0"/>
          <w:color w:val="auto"/>
        </w:rPr>
        <w:fldChar w:fldCharType="end"/>
      </w:r>
      <w:bookmarkEnd w:id="14"/>
      <w:r w:rsidRPr="0017219B">
        <w:rPr>
          <w:b/>
          <w:bCs/>
          <w:i w:val="0"/>
          <w:iCs w:val="0"/>
          <w:color w:val="auto"/>
        </w:rPr>
        <w:t>.</w:t>
      </w:r>
      <w:r w:rsidRPr="0017219B">
        <w:rPr>
          <w:color w:val="auto"/>
        </w:rPr>
        <w:t xml:space="preserve"> </w:t>
      </w:r>
      <w:r w:rsidRPr="00E65E8E">
        <w:rPr>
          <w:b/>
          <w:bCs/>
          <w:color w:val="auto"/>
        </w:rPr>
        <w:t>Offline</w:t>
      </w:r>
      <w:r w:rsidRPr="005228DC">
        <w:rPr>
          <w:b/>
          <w:bCs/>
          <w:i w:val="0"/>
          <w:iCs w:val="0"/>
          <w:color w:val="auto"/>
        </w:rPr>
        <w:t xml:space="preserve"> DLHM reconstruction of paramecia in water using </w:t>
      </w:r>
      <w:proofErr w:type="spellStart"/>
      <w:r w:rsidRPr="00E65E8E">
        <w:rPr>
          <w:b/>
          <w:bCs/>
          <w:color w:val="auto"/>
        </w:rPr>
        <w:t>HoloBio</w:t>
      </w:r>
      <w:proofErr w:type="spellEnd"/>
      <w:r w:rsidRPr="005228DC">
        <w:rPr>
          <w:b/>
          <w:bCs/>
          <w:i w:val="0"/>
          <w:iCs w:val="0"/>
          <w:color w:val="auto"/>
        </w:rPr>
        <w:t>.</w:t>
      </w:r>
      <w:r w:rsidRPr="005228DC">
        <w:rPr>
          <w:i w:val="0"/>
          <w:iCs w:val="0"/>
          <w:color w:val="auto"/>
        </w:rPr>
        <w:t xml:space="preserve"> (A) Parameter panel of the </w:t>
      </w:r>
      <w:r w:rsidRPr="00E65E8E">
        <w:rPr>
          <w:color w:val="auto"/>
        </w:rPr>
        <w:t>Offline</w:t>
      </w:r>
      <w:r>
        <w:rPr>
          <w:i w:val="0"/>
          <w:iCs w:val="0"/>
          <w:color w:val="auto"/>
        </w:rPr>
        <w:t xml:space="preserve"> </w:t>
      </w:r>
      <w:r w:rsidRPr="005228DC">
        <w:rPr>
          <w:i w:val="0"/>
          <w:iCs w:val="0"/>
          <w:color w:val="auto"/>
        </w:rPr>
        <w:t xml:space="preserve">DLHM </w:t>
      </w:r>
      <w:r>
        <w:rPr>
          <w:i w:val="0"/>
          <w:iCs w:val="0"/>
          <w:color w:val="auto"/>
        </w:rPr>
        <w:t>package</w:t>
      </w:r>
      <w:r w:rsidRPr="005228DC">
        <w:rPr>
          <w:i w:val="0"/>
          <w:iCs w:val="0"/>
          <w:color w:val="auto"/>
        </w:rPr>
        <w:t>, showing the configuration of reconstruction settings: wavelength λ=532</w:t>
      </w:r>
      <w:r w:rsidRPr="005228DC">
        <w:rPr>
          <w:rFonts w:ascii="Arial" w:hAnsi="Arial" w:cs="Arial"/>
          <w:i w:val="0"/>
          <w:iCs w:val="0"/>
          <w:color w:val="auto"/>
        </w:rPr>
        <w:t> </w:t>
      </w:r>
      <w:r w:rsidRPr="005228DC">
        <w:rPr>
          <w:i w:val="0"/>
          <w:iCs w:val="0"/>
          <w:color w:val="auto"/>
        </w:rPr>
        <w:t>nm, pixel size 6.9</w:t>
      </w:r>
      <w:r w:rsidRPr="005228DC">
        <w:rPr>
          <w:rFonts w:ascii="Arial" w:hAnsi="Arial" w:cs="Arial"/>
          <w:i w:val="0"/>
          <w:iCs w:val="0"/>
          <w:color w:val="auto"/>
        </w:rPr>
        <w:t> </w:t>
      </w:r>
      <w:r w:rsidRPr="005228DC">
        <w:rPr>
          <w:i w:val="0"/>
          <w:iCs w:val="0"/>
          <w:color w:val="auto"/>
        </w:rPr>
        <w:t>μ</w:t>
      </w:r>
      <w:r>
        <w:rPr>
          <w:i w:val="0"/>
          <w:iCs w:val="0"/>
          <w:color w:val="auto"/>
        </w:rPr>
        <w:t>m</w:t>
      </w:r>
      <w:r w:rsidRPr="005228DC">
        <w:rPr>
          <w:i w:val="0"/>
          <w:iCs w:val="0"/>
          <w:color w:val="auto"/>
        </w:rPr>
        <w:t xml:space="preserve">, source-to-camera distance </w:t>
      </w:r>
      <w:r w:rsidRPr="00BB2F96">
        <w:rPr>
          <w:color w:val="auto"/>
        </w:rPr>
        <w:t>L</w:t>
      </w:r>
      <w:r w:rsidRPr="005228DC">
        <w:rPr>
          <w:i w:val="0"/>
          <w:iCs w:val="0"/>
          <w:color w:val="auto"/>
        </w:rPr>
        <w:t>=20</w:t>
      </w:r>
      <w:r w:rsidRPr="005228DC">
        <w:rPr>
          <w:rFonts w:ascii="Arial" w:hAnsi="Arial" w:cs="Arial"/>
          <w:i w:val="0"/>
          <w:iCs w:val="0"/>
          <w:color w:val="auto"/>
        </w:rPr>
        <w:t> </w:t>
      </w:r>
      <w:r w:rsidRPr="005228DC">
        <w:rPr>
          <w:i w:val="0"/>
          <w:iCs w:val="0"/>
          <w:color w:val="auto"/>
        </w:rPr>
        <w:t xml:space="preserve">mm. (B) Recorded </w:t>
      </w:r>
      <w:r>
        <w:rPr>
          <w:i w:val="0"/>
          <w:iCs w:val="0"/>
          <w:color w:val="auto"/>
        </w:rPr>
        <w:t xml:space="preserve">in-line </w:t>
      </w:r>
      <w:r w:rsidRPr="005228DC">
        <w:rPr>
          <w:i w:val="0"/>
          <w:iCs w:val="0"/>
          <w:color w:val="auto"/>
        </w:rPr>
        <w:t xml:space="preserve">hologram of paramecia. (C–E) </w:t>
      </w:r>
      <w:r w:rsidR="005D2B90">
        <w:rPr>
          <w:i w:val="0"/>
          <w:iCs w:val="0"/>
          <w:color w:val="auto"/>
        </w:rPr>
        <w:t>Reconstructed a</w:t>
      </w:r>
      <w:r w:rsidRPr="005228DC">
        <w:rPr>
          <w:i w:val="0"/>
          <w:iCs w:val="0"/>
          <w:color w:val="auto"/>
        </w:rPr>
        <w:t xml:space="preserve">mplitude </w:t>
      </w:r>
      <w:r w:rsidR="005D2B90">
        <w:rPr>
          <w:i w:val="0"/>
          <w:iCs w:val="0"/>
          <w:color w:val="auto"/>
        </w:rPr>
        <w:t>images</w:t>
      </w:r>
      <w:r w:rsidR="005D2B90" w:rsidRPr="005228DC">
        <w:rPr>
          <w:i w:val="0"/>
          <w:iCs w:val="0"/>
          <w:color w:val="auto"/>
        </w:rPr>
        <w:t xml:space="preserve"> </w:t>
      </w:r>
      <w:r w:rsidRPr="005228DC">
        <w:rPr>
          <w:i w:val="0"/>
          <w:iCs w:val="0"/>
          <w:color w:val="auto"/>
        </w:rPr>
        <w:t xml:space="preserve">at different propagation distances corresponding to individual paramecia. Red rectangles indicate </w:t>
      </w:r>
      <w:r w:rsidR="005D2B90" w:rsidRPr="006E241D">
        <w:rPr>
          <w:color w:val="000000" w:themeColor="text1"/>
          <w:kern w:val="0"/>
          <w14:ligatures w14:val="none"/>
        </w:rPr>
        <w:t xml:space="preserve">regions zoomed using </w:t>
      </w:r>
      <w:proofErr w:type="spellStart"/>
      <w:r w:rsidR="005D2B90" w:rsidRPr="006E241D">
        <w:rPr>
          <w:color w:val="000000" w:themeColor="text1"/>
          <w:kern w:val="0"/>
          <w14:ligatures w14:val="none"/>
        </w:rPr>
        <w:t>HoloBio's</w:t>
      </w:r>
      <w:proofErr w:type="spellEnd"/>
      <w:r w:rsidR="005D2B90" w:rsidRPr="006E241D">
        <w:rPr>
          <w:color w:val="000000" w:themeColor="text1"/>
          <w:kern w:val="0"/>
          <w14:ligatures w14:val="none"/>
        </w:rPr>
        <w:t xml:space="preserve"> interactive zoom option.</w:t>
      </w:r>
    </w:p>
    <w:p w14:paraId="4B8E958B" w14:textId="291A3F2B" w:rsidR="002540C7" w:rsidRDefault="002540C7" w:rsidP="0017219B">
      <w:pPr>
        <w:pStyle w:val="Descripcin"/>
        <w:jc w:val="center"/>
      </w:pPr>
    </w:p>
    <w:p w14:paraId="12FD7376" w14:textId="260B4F3B" w:rsidR="007A3A7A" w:rsidRPr="00F35641" w:rsidRDefault="00E65E47" w:rsidP="0017219B">
      <w:pPr>
        <w:pStyle w:val="Descripcin"/>
        <w:jc w:val="both"/>
        <w:rPr>
          <w:b/>
          <w:bCs/>
          <w:i w:val="0"/>
          <w:iCs w:val="0"/>
          <w:color w:val="auto"/>
          <w:sz w:val="24"/>
          <w:szCs w:val="24"/>
        </w:rPr>
      </w:pPr>
      <w:r w:rsidRPr="00F35641">
        <w:rPr>
          <w:b/>
          <w:bCs/>
          <w:i w:val="0"/>
          <w:iCs w:val="0"/>
          <w:color w:val="auto"/>
          <w:sz w:val="24"/>
          <w:szCs w:val="24"/>
        </w:rPr>
        <w:t xml:space="preserve">Wide-Field Cell </w:t>
      </w:r>
      <w:r w:rsidR="007A3A7A" w:rsidRPr="00F35641">
        <w:rPr>
          <w:b/>
          <w:bCs/>
          <w:i w:val="0"/>
          <w:iCs w:val="0"/>
          <w:color w:val="auto"/>
          <w:sz w:val="24"/>
          <w:szCs w:val="24"/>
        </w:rPr>
        <w:t>Tracking</w:t>
      </w:r>
    </w:p>
    <w:p w14:paraId="4E806194" w14:textId="017C23B0" w:rsidR="00B12A73" w:rsidRDefault="004B5CF6" w:rsidP="00460F4D">
      <w:pPr>
        <w:jc w:val="both"/>
        <w:rPr>
          <w:sz w:val="22"/>
          <w:szCs w:val="22"/>
        </w:rPr>
      </w:pPr>
      <w:r>
        <w:rPr>
          <w:sz w:val="22"/>
          <w:szCs w:val="22"/>
        </w:rPr>
        <w:t>This</w:t>
      </w:r>
      <w:r w:rsidR="00B12A73" w:rsidRPr="00B12A73">
        <w:rPr>
          <w:sz w:val="22"/>
          <w:szCs w:val="22"/>
        </w:rPr>
        <w:t xml:space="preserve"> experiment was carried out using a previously recorded phase-reconstruction video </w:t>
      </w:r>
      <w:r>
        <w:rPr>
          <w:sz w:val="22"/>
          <w:szCs w:val="22"/>
        </w:rPr>
        <w:t xml:space="preserve">of RBCs </w:t>
      </w:r>
      <w:r w:rsidR="00B12A73" w:rsidRPr="00B12A73">
        <w:rPr>
          <w:sz w:val="22"/>
          <w:szCs w:val="22"/>
        </w:rPr>
        <w:t xml:space="preserve">with a duration of </w:t>
      </w:r>
      <w:r w:rsidR="009B764D">
        <w:rPr>
          <w:i/>
          <w:iCs/>
          <w:sz w:val="22"/>
          <w:szCs w:val="22"/>
        </w:rPr>
        <w:t xml:space="preserve">5 </w:t>
      </w:r>
      <w:r w:rsidRPr="0017219B">
        <w:rPr>
          <w:sz w:val="22"/>
          <w:szCs w:val="22"/>
        </w:rPr>
        <w:t>seconds</w:t>
      </w:r>
      <w:r w:rsidRPr="00B12A73">
        <w:rPr>
          <w:sz w:val="22"/>
          <w:szCs w:val="22"/>
        </w:rPr>
        <w:t xml:space="preserve"> </w:t>
      </w:r>
      <w:r w:rsidR="00B12A73" w:rsidRPr="00B12A73">
        <w:rPr>
          <w:sz w:val="22"/>
          <w:szCs w:val="22"/>
        </w:rPr>
        <w:t>at 15 fps</w:t>
      </w:r>
      <w:r w:rsidR="00325E23">
        <w:rPr>
          <w:sz w:val="22"/>
          <w:szCs w:val="22"/>
        </w:rPr>
        <w:t xml:space="preserve">. </w:t>
      </w:r>
      <w:r w:rsidR="00B12A73" w:rsidRPr="00B12A73">
        <w:rPr>
          <w:sz w:val="22"/>
          <w:szCs w:val="22"/>
        </w:rPr>
        <w:t xml:space="preserve">In </w:t>
      </w:r>
      <w:proofErr w:type="spellStart"/>
      <w:r w:rsidR="00B12A73" w:rsidRPr="0017219B">
        <w:rPr>
          <w:i/>
          <w:iCs/>
          <w:sz w:val="22"/>
          <w:szCs w:val="22"/>
        </w:rPr>
        <w:t>HoloBio</w:t>
      </w:r>
      <w:proofErr w:type="spellEnd"/>
      <w:r w:rsidR="00B12A73" w:rsidRPr="00B12A73">
        <w:rPr>
          <w:sz w:val="22"/>
          <w:szCs w:val="22"/>
        </w:rPr>
        <w:t xml:space="preserve">, particle tracking begins by uploading the video through </w:t>
      </w:r>
      <w:r w:rsidR="00B12A73" w:rsidRPr="00B12A73">
        <w:rPr>
          <w:b/>
          <w:bCs/>
          <w:sz w:val="22"/>
          <w:szCs w:val="22"/>
        </w:rPr>
        <w:t>Load &gt; Load Video</w:t>
      </w:r>
      <w:r w:rsidR="00B12A73" w:rsidRPr="00B12A73">
        <w:rPr>
          <w:sz w:val="22"/>
          <w:szCs w:val="22"/>
        </w:rPr>
        <w:t xml:space="preserve"> from the top control panel. Once loaded, playback can be managed using the </w:t>
      </w:r>
      <w:r w:rsidR="00B12A73" w:rsidRPr="00B12A73">
        <w:rPr>
          <w:b/>
          <w:bCs/>
          <w:sz w:val="22"/>
          <w:szCs w:val="22"/>
        </w:rPr>
        <w:t>Play</w:t>
      </w:r>
      <w:r w:rsidR="00B12A73" w:rsidRPr="00B12A73">
        <w:rPr>
          <w:sz w:val="22"/>
          <w:szCs w:val="22"/>
        </w:rPr>
        <w:t xml:space="preserve"> and </w:t>
      </w:r>
      <w:r w:rsidR="00B12A73" w:rsidRPr="00B12A73">
        <w:rPr>
          <w:b/>
          <w:bCs/>
          <w:sz w:val="22"/>
          <w:szCs w:val="22"/>
        </w:rPr>
        <w:t>Pause</w:t>
      </w:r>
      <w:r w:rsidR="00B12A73" w:rsidRPr="00B12A73">
        <w:rPr>
          <w:sz w:val="22"/>
          <w:szCs w:val="22"/>
        </w:rPr>
        <w:t xml:space="preserve"> buttons in the </w:t>
      </w:r>
      <w:r w:rsidR="00B12A73" w:rsidRPr="0017219B">
        <w:rPr>
          <w:i/>
          <w:iCs/>
          <w:sz w:val="22"/>
          <w:szCs w:val="22"/>
        </w:rPr>
        <w:t>Compensation Control</w:t>
      </w:r>
      <w:r w:rsidR="00B12A73" w:rsidRPr="00B12A73">
        <w:rPr>
          <w:sz w:val="22"/>
          <w:szCs w:val="22"/>
        </w:rPr>
        <w:t xml:space="preserve"> panel, which allows user</w:t>
      </w:r>
      <w:r>
        <w:rPr>
          <w:sz w:val="22"/>
          <w:szCs w:val="22"/>
        </w:rPr>
        <w:t>s</w:t>
      </w:r>
      <w:r w:rsidR="00B12A73" w:rsidRPr="00B12A73">
        <w:rPr>
          <w:sz w:val="22"/>
          <w:szCs w:val="22"/>
        </w:rPr>
        <w:t xml:space="preserve"> to </w:t>
      </w:r>
      <w:r w:rsidR="00227A7C">
        <w:rPr>
          <w:sz w:val="22"/>
          <w:szCs w:val="22"/>
        </w:rPr>
        <w:t>pause</w:t>
      </w:r>
      <w:r w:rsidR="00B12A73" w:rsidRPr="00B12A73">
        <w:rPr>
          <w:sz w:val="22"/>
          <w:szCs w:val="22"/>
        </w:rPr>
        <w:t xml:space="preserve"> at the desired frame to initiate tracking. Before starting, several filters and parameters must be configured in the </w:t>
      </w:r>
      <w:r w:rsidR="00B12A73" w:rsidRPr="00B12A73">
        <w:rPr>
          <w:i/>
          <w:iCs/>
          <w:sz w:val="22"/>
          <w:szCs w:val="22"/>
        </w:rPr>
        <w:t>Particle Tracking</w:t>
      </w:r>
      <w:r w:rsidR="00B12A73" w:rsidRPr="00B12A73">
        <w:rPr>
          <w:sz w:val="22"/>
          <w:szCs w:val="22"/>
        </w:rPr>
        <w:t xml:space="preserve"> panel, since the procedure relies on the Kalman algorithm </w:t>
      </w:r>
      <w:sdt>
        <w:sdtPr>
          <w:rPr>
            <w:rFonts w:ascii="Aptos" w:hAnsi="Aptos"/>
            <w:color w:val="000000"/>
            <w:sz w:val="22"/>
            <w:szCs w:val="22"/>
          </w:rPr>
          <w:tag w:val="MENDELEY_CITATION_v3_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"/>
          <w:id w:val="-165782355"/>
          <w:placeholder>
            <w:docPart w:val="DefaultPlaceholder_-1854013440"/>
          </w:placeholder>
        </w:sdtPr>
        <w:sdtContent>
          <w:r w:rsidR="00401B1F" w:rsidRPr="00401B1F">
            <w:rPr>
              <w:rFonts w:ascii="Aptos" w:hAnsi="Aptos"/>
              <w:color w:val="000000"/>
              <w:sz w:val="22"/>
              <w:szCs w:val="22"/>
            </w:rPr>
            <w:t> [43]</w:t>
          </w:r>
        </w:sdtContent>
      </w:sdt>
      <w:r w:rsidR="00B12A73" w:rsidRPr="00B12A73">
        <w:rPr>
          <w:sz w:val="22"/>
          <w:szCs w:val="22"/>
        </w:rPr>
        <w:t xml:space="preserve">; detailed explanations a are provided in the </w:t>
      </w:r>
      <w:r w:rsidR="00B12A73" w:rsidRPr="00B12A73">
        <w:rPr>
          <w:i/>
          <w:iCs/>
          <w:sz w:val="22"/>
          <w:szCs w:val="22"/>
        </w:rPr>
        <w:t>Tracking Parameters</w:t>
      </w:r>
      <w:r w:rsidR="00B12A73" w:rsidRPr="00B12A73">
        <w:rPr>
          <w:sz w:val="22"/>
          <w:szCs w:val="22"/>
        </w:rPr>
        <w:t xml:space="preserve"> section</w:t>
      </w:r>
      <w:r w:rsidR="00F53E95">
        <w:rPr>
          <w:sz w:val="22"/>
          <w:szCs w:val="22"/>
        </w:rPr>
        <w:t xml:space="preserve"> in </w:t>
      </w:r>
      <w:proofErr w:type="spellStart"/>
      <w:r w:rsidR="00F53E95" w:rsidRPr="00F53E95">
        <w:rPr>
          <w:b/>
          <w:bCs/>
          <w:sz w:val="22"/>
          <w:szCs w:val="22"/>
        </w:rPr>
        <w:t>HoloBio</w:t>
      </w:r>
      <w:proofErr w:type="spellEnd"/>
      <w:r w:rsidR="00F53E95" w:rsidRPr="00F53E95">
        <w:rPr>
          <w:b/>
          <w:bCs/>
          <w:sz w:val="22"/>
          <w:szCs w:val="22"/>
        </w:rPr>
        <w:t xml:space="preserve"> User Manual</w:t>
      </w:r>
      <w:r w:rsidR="00B12A73" w:rsidRPr="00B12A73">
        <w:rPr>
          <w:sz w:val="22"/>
          <w:szCs w:val="22"/>
        </w:rPr>
        <w:t xml:space="preserve">. The user may also activate the </w:t>
      </w:r>
      <w:r w:rsidR="00B12A73" w:rsidRPr="0017219B">
        <w:rPr>
          <w:i/>
          <w:iCs/>
          <w:sz w:val="22"/>
          <w:szCs w:val="22"/>
        </w:rPr>
        <w:t>World Coordinates</w:t>
      </w:r>
      <w:r w:rsidR="00B12A73" w:rsidRPr="00496C31">
        <w:rPr>
          <w:sz w:val="22"/>
          <w:szCs w:val="22"/>
        </w:rPr>
        <w:t xml:space="preserve"> </w:t>
      </w:r>
      <w:r w:rsidR="00B12A73" w:rsidRPr="00B12A73">
        <w:rPr>
          <w:sz w:val="22"/>
          <w:szCs w:val="22"/>
        </w:rPr>
        <w:t xml:space="preserve">option to </w:t>
      </w:r>
      <w:r w:rsidR="00533F2F">
        <w:rPr>
          <w:sz w:val="22"/>
          <w:szCs w:val="22"/>
        </w:rPr>
        <w:t>report</w:t>
      </w:r>
      <w:r w:rsidR="00B12A73" w:rsidRPr="00B12A73">
        <w:rPr>
          <w:sz w:val="22"/>
          <w:szCs w:val="22"/>
        </w:rPr>
        <w:t xml:space="preserve"> </w:t>
      </w:r>
      <w:r w:rsidR="00533F2F">
        <w:rPr>
          <w:sz w:val="22"/>
          <w:szCs w:val="22"/>
        </w:rPr>
        <w:lastRenderedPageBreak/>
        <w:t>tracking</w:t>
      </w:r>
      <w:r w:rsidR="00B12A73" w:rsidRPr="00B12A73">
        <w:rPr>
          <w:sz w:val="22"/>
          <w:szCs w:val="22"/>
        </w:rPr>
        <w:t xml:space="preserve"> in real spatial units </w:t>
      </w:r>
      <w:r w:rsidR="00533F2F">
        <w:rPr>
          <w:sz w:val="22"/>
          <w:szCs w:val="22"/>
        </w:rPr>
        <w:t>rather</w:t>
      </w:r>
      <w:r w:rsidR="00B12A73" w:rsidRPr="00B12A73">
        <w:rPr>
          <w:sz w:val="22"/>
          <w:szCs w:val="22"/>
        </w:rPr>
        <w:t xml:space="preserve"> </w:t>
      </w:r>
      <w:r w:rsidR="00533F2F">
        <w:rPr>
          <w:sz w:val="22"/>
          <w:szCs w:val="22"/>
        </w:rPr>
        <w:t>than</w:t>
      </w:r>
      <w:r w:rsidR="00B12A73" w:rsidRPr="00B12A73">
        <w:rPr>
          <w:sz w:val="22"/>
          <w:szCs w:val="22"/>
        </w:rPr>
        <w:t xml:space="preserve"> pixel positions. In this example, the phase video was acquired using </w:t>
      </w:r>
      <w:r w:rsidRPr="00B12A73">
        <w:rPr>
          <w:sz w:val="22"/>
          <w:szCs w:val="22"/>
        </w:rPr>
        <w:t>an</w:t>
      </w:r>
      <w:r w:rsidR="00B12A73" w:rsidRPr="00B12A73">
        <w:rPr>
          <w:sz w:val="22"/>
          <w:szCs w:val="22"/>
        </w:rPr>
        <w:t xml:space="preserve"> </w:t>
      </w:r>
      <w:r>
        <w:rPr>
          <w:sz w:val="22"/>
          <w:szCs w:val="22"/>
        </w:rPr>
        <w:t xml:space="preserve">off-axis DHM system comprising a </w:t>
      </w:r>
      <w:r w:rsidR="00B12A73" w:rsidRPr="00B12A73">
        <w:rPr>
          <w:sz w:val="22"/>
          <w:szCs w:val="22"/>
        </w:rPr>
        <w:t xml:space="preserve">10× microscope objective, and </w:t>
      </w:r>
      <w:r w:rsidR="00496C31">
        <w:rPr>
          <w:sz w:val="22"/>
          <w:szCs w:val="22"/>
        </w:rPr>
        <w:t>3.75</w:t>
      </w:r>
      <w:r w:rsidR="00533F2F">
        <w:rPr>
          <w:sz w:val="22"/>
          <w:szCs w:val="22"/>
        </w:rPr>
        <w:t>-</w:t>
      </w:r>
      <w:r w:rsidR="00496C31">
        <w:rPr>
          <w:sz w:val="22"/>
          <w:szCs w:val="22"/>
        </w:rPr>
        <w:t xml:space="preserve">µm </w:t>
      </w:r>
      <w:r w:rsidRPr="00B12A73">
        <w:rPr>
          <w:sz w:val="22"/>
          <w:szCs w:val="22"/>
        </w:rPr>
        <w:t>pixel size</w:t>
      </w:r>
      <w:r>
        <w:rPr>
          <w:sz w:val="22"/>
          <w:szCs w:val="22"/>
        </w:rPr>
        <w:t xml:space="preserve"> digital camera. These parameters where input </w:t>
      </w:r>
      <w:r w:rsidR="00B12A73" w:rsidRPr="00B12A73">
        <w:rPr>
          <w:sz w:val="22"/>
          <w:szCs w:val="22"/>
        </w:rPr>
        <w:t xml:space="preserve">in the </w:t>
      </w:r>
      <w:r w:rsidRPr="002540C7">
        <w:rPr>
          <w:i/>
          <w:iCs/>
          <w:sz w:val="22"/>
          <w:szCs w:val="22"/>
        </w:rPr>
        <w:t>P</w:t>
      </w:r>
      <w:r w:rsidR="00B12A73" w:rsidRPr="002540C7">
        <w:rPr>
          <w:i/>
          <w:iCs/>
          <w:sz w:val="22"/>
          <w:szCs w:val="22"/>
        </w:rPr>
        <w:t>arameter</w:t>
      </w:r>
      <w:r w:rsidR="00B12A73" w:rsidRPr="00B12A73">
        <w:rPr>
          <w:sz w:val="22"/>
          <w:szCs w:val="22"/>
        </w:rPr>
        <w:t xml:space="preserve"> panel. Once all configurations are complete, clicking on the </w:t>
      </w:r>
      <w:r w:rsidR="00B12A73" w:rsidRPr="00B12A73">
        <w:rPr>
          <w:b/>
          <w:bCs/>
          <w:sz w:val="22"/>
          <w:szCs w:val="22"/>
        </w:rPr>
        <w:t>Tracking</w:t>
      </w:r>
      <w:r w:rsidR="00B12A73" w:rsidRPr="00B12A73">
        <w:rPr>
          <w:sz w:val="22"/>
          <w:szCs w:val="22"/>
        </w:rPr>
        <w:t xml:space="preserve"> button initiates the analysis, which proceeds as illustrated in </w:t>
      </w:r>
      <w:r w:rsidR="00770D17">
        <w:rPr>
          <w:sz w:val="22"/>
          <w:szCs w:val="22"/>
        </w:rPr>
        <w:fldChar w:fldCharType="begin"/>
      </w:r>
      <w:r w:rsidR="00770D17">
        <w:rPr>
          <w:sz w:val="22"/>
          <w:szCs w:val="22"/>
        </w:rPr>
        <w:instrText xml:space="preserve"> REF _Ref217147955 \h </w:instrText>
      </w:r>
      <w:r w:rsidR="00770D17">
        <w:rPr>
          <w:sz w:val="22"/>
          <w:szCs w:val="22"/>
        </w:rPr>
      </w:r>
      <w:r w:rsidR="00770D17">
        <w:rPr>
          <w:sz w:val="22"/>
          <w:szCs w:val="22"/>
        </w:rPr>
        <w:fldChar w:fldCharType="separate"/>
      </w:r>
      <w:r w:rsidR="00770D17" w:rsidRPr="00312FD3">
        <w:rPr>
          <w:b/>
          <w:bCs/>
        </w:rPr>
        <w:t xml:space="preserve">Fig.  </w:t>
      </w:r>
      <w:r w:rsidR="00770D17" w:rsidRPr="00312FD3">
        <w:rPr>
          <w:b/>
          <w:bCs/>
          <w:noProof/>
        </w:rPr>
        <w:t>13</w:t>
      </w:r>
      <w:r w:rsidR="00770D17">
        <w:rPr>
          <w:sz w:val="22"/>
          <w:szCs w:val="22"/>
        </w:rPr>
        <w:fldChar w:fldCharType="end"/>
      </w:r>
      <w:r w:rsidR="00293402" w:rsidRPr="002540C7">
        <w:rPr>
          <w:b/>
          <w:bCs/>
          <w:sz w:val="22"/>
          <w:szCs w:val="22"/>
        </w:rPr>
        <w:t>A</w:t>
      </w:r>
      <w:r w:rsidR="00B12A73" w:rsidRPr="002540C7">
        <w:rPr>
          <w:b/>
          <w:bCs/>
          <w:sz w:val="22"/>
          <w:szCs w:val="22"/>
        </w:rPr>
        <w:t>–</w:t>
      </w:r>
      <w:r w:rsidR="00293402" w:rsidRPr="002540C7">
        <w:rPr>
          <w:b/>
          <w:bCs/>
          <w:sz w:val="22"/>
          <w:szCs w:val="22"/>
        </w:rPr>
        <w:t>C</w:t>
      </w:r>
      <w:r>
        <w:rPr>
          <w:sz w:val="22"/>
          <w:szCs w:val="22"/>
        </w:rPr>
        <w:t>. These panels</w:t>
      </w:r>
      <w:r w:rsidR="00B12A73" w:rsidRPr="00B12A73">
        <w:rPr>
          <w:sz w:val="22"/>
          <w:szCs w:val="22"/>
        </w:rPr>
        <w:t xml:space="preserve"> show successive frames where </w:t>
      </w:r>
      <w:r>
        <w:rPr>
          <w:sz w:val="22"/>
          <w:szCs w:val="22"/>
        </w:rPr>
        <w:t>individual cells</w:t>
      </w:r>
      <w:r w:rsidRPr="00B12A73">
        <w:rPr>
          <w:sz w:val="22"/>
          <w:szCs w:val="22"/>
        </w:rPr>
        <w:t xml:space="preserve"> </w:t>
      </w:r>
      <w:r w:rsidR="00B12A73" w:rsidRPr="00B12A73">
        <w:rPr>
          <w:sz w:val="22"/>
          <w:szCs w:val="22"/>
        </w:rPr>
        <w:t>are detected and tracked</w:t>
      </w:r>
      <w:r>
        <w:rPr>
          <w:sz w:val="22"/>
          <w:szCs w:val="22"/>
        </w:rPr>
        <w:t>.</w:t>
      </w:r>
      <w:r w:rsidR="00B12A73" w:rsidRPr="00B12A73">
        <w:rPr>
          <w:sz w:val="22"/>
          <w:szCs w:val="22"/>
        </w:rPr>
        <w:t xml:space="preserve"> </w:t>
      </w:r>
      <w:r w:rsidR="00770D17">
        <w:rPr>
          <w:sz w:val="22"/>
          <w:szCs w:val="22"/>
        </w:rPr>
        <w:fldChar w:fldCharType="begin"/>
      </w:r>
      <w:r w:rsidR="00770D17">
        <w:rPr>
          <w:sz w:val="22"/>
          <w:szCs w:val="22"/>
        </w:rPr>
        <w:instrText xml:space="preserve"> REF _Ref217147955 \h </w:instrText>
      </w:r>
      <w:r w:rsidR="00770D17">
        <w:rPr>
          <w:sz w:val="22"/>
          <w:szCs w:val="22"/>
        </w:rPr>
      </w:r>
      <w:r w:rsidR="00770D17">
        <w:rPr>
          <w:sz w:val="22"/>
          <w:szCs w:val="22"/>
        </w:rPr>
        <w:fldChar w:fldCharType="separate"/>
      </w:r>
      <w:proofErr w:type="gramStart"/>
      <w:r w:rsidR="00770D17" w:rsidRPr="00312FD3">
        <w:rPr>
          <w:b/>
          <w:bCs/>
        </w:rPr>
        <w:t>Fig</w:t>
      </w:r>
      <w:r w:rsidR="00533F2F">
        <w:rPr>
          <w:b/>
          <w:bCs/>
        </w:rPr>
        <w:t>ure</w:t>
      </w:r>
      <w:r w:rsidR="00770D17" w:rsidRPr="00312FD3">
        <w:rPr>
          <w:b/>
          <w:bCs/>
        </w:rPr>
        <w:t xml:space="preserve">  </w:t>
      </w:r>
      <w:r w:rsidR="00770D17" w:rsidRPr="00312FD3">
        <w:rPr>
          <w:b/>
          <w:bCs/>
          <w:noProof/>
        </w:rPr>
        <w:t>13</w:t>
      </w:r>
      <w:proofErr w:type="gramEnd"/>
      <w:r w:rsidR="00770D17">
        <w:rPr>
          <w:sz w:val="22"/>
          <w:szCs w:val="22"/>
        </w:rPr>
        <w:fldChar w:fldCharType="end"/>
      </w:r>
      <w:r w:rsidRPr="002540C7">
        <w:rPr>
          <w:b/>
          <w:bCs/>
          <w:sz w:val="22"/>
          <w:szCs w:val="22"/>
        </w:rPr>
        <w:t>D</w:t>
      </w:r>
      <w:r w:rsidRPr="00B12A73">
        <w:rPr>
          <w:sz w:val="22"/>
          <w:szCs w:val="22"/>
        </w:rPr>
        <w:t xml:space="preserve"> </w:t>
      </w:r>
      <w:r w:rsidR="00B12A73" w:rsidRPr="00B12A73">
        <w:rPr>
          <w:sz w:val="22"/>
          <w:szCs w:val="22"/>
        </w:rPr>
        <w:t xml:space="preserve">presents the </w:t>
      </w:r>
      <w:r w:rsidR="00533F2F">
        <w:rPr>
          <w:sz w:val="22"/>
          <w:szCs w:val="22"/>
        </w:rPr>
        <w:t>estimated</w:t>
      </w:r>
      <w:r w:rsidRPr="00B12A73">
        <w:rPr>
          <w:sz w:val="22"/>
          <w:szCs w:val="22"/>
        </w:rPr>
        <w:t xml:space="preserve"> </w:t>
      </w:r>
      <w:r w:rsidR="00B12A73" w:rsidRPr="00B12A73">
        <w:rPr>
          <w:sz w:val="22"/>
          <w:szCs w:val="22"/>
        </w:rPr>
        <w:t xml:space="preserve">trajectories in the spatial domain with </w:t>
      </w:r>
      <w:r>
        <w:rPr>
          <w:sz w:val="22"/>
          <w:szCs w:val="22"/>
        </w:rPr>
        <w:t>e</w:t>
      </w:r>
      <w:r w:rsidR="00B12A73" w:rsidRPr="00B12A73">
        <w:rPr>
          <w:sz w:val="22"/>
          <w:szCs w:val="22"/>
        </w:rPr>
        <w:t xml:space="preserve">ach path </w:t>
      </w:r>
      <w:r w:rsidRPr="00B12A73">
        <w:rPr>
          <w:sz w:val="22"/>
          <w:szCs w:val="22"/>
        </w:rPr>
        <w:t>assigned to</w:t>
      </w:r>
      <w:r w:rsidR="00B12A73" w:rsidRPr="00B12A73">
        <w:rPr>
          <w:sz w:val="22"/>
          <w:szCs w:val="22"/>
        </w:rPr>
        <w:t xml:space="preserve"> a unique color and index</w:t>
      </w:r>
      <w:r>
        <w:rPr>
          <w:sz w:val="22"/>
          <w:szCs w:val="22"/>
        </w:rPr>
        <w:t xml:space="preserve">. </w:t>
      </w:r>
      <w:r w:rsidR="00B12A73" w:rsidRPr="00B12A73">
        <w:rPr>
          <w:sz w:val="22"/>
          <w:szCs w:val="22"/>
        </w:rPr>
        <w:t xml:space="preserve"> </w:t>
      </w:r>
      <w:r w:rsidR="00770D17">
        <w:rPr>
          <w:sz w:val="22"/>
          <w:szCs w:val="22"/>
        </w:rPr>
        <w:fldChar w:fldCharType="begin"/>
      </w:r>
      <w:r w:rsidR="00770D17">
        <w:rPr>
          <w:sz w:val="22"/>
          <w:szCs w:val="22"/>
        </w:rPr>
        <w:instrText xml:space="preserve"> REF _Ref217147955 \h </w:instrText>
      </w:r>
      <w:r w:rsidR="00770D17">
        <w:rPr>
          <w:sz w:val="22"/>
          <w:szCs w:val="22"/>
        </w:rPr>
      </w:r>
      <w:r w:rsidR="00770D17">
        <w:rPr>
          <w:sz w:val="22"/>
          <w:szCs w:val="22"/>
        </w:rPr>
        <w:fldChar w:fldCharType="separate"/>
      </w:r>
      <w:proofErr w:type="gramStart"/>
      <w:r w:rsidR="00770D17" w:rsidRPr="00312FD3">
        <w:rPr>
          <w:b/>
          <w:bCs/>
        </w:rPr>
        <w:t>Fi</w:t>
      </w:r>
      <w:r w:rsidR="00533F2F">
        <w:rPr>
          <w:b/>
          <w:bCs/>
        </w:rPr>
        <w:t>gure</w:t>
      </w:r>
      <w:r w:rsidR="00770D17" w:rsidRPr="00312FD3">
        <w:rPr>
          <w:b/>
          <w:bCs/>
        </w:rPr>
        <w:t xml:space="preserve">  </w:t>
      </w:r>
      <w:r w:rsidR="00770D17" w:rsidRPr="00312FD3">
        <w:rPr>
          <w:b/>
          <w:bCs/>
          <w:noProof/>
        </w:rPr>
        <w:t>13</w:t>
      </w:r>
      <w:proofErr w:type="gramEnd"/>
      <w:r w:rsidR="00770D17">
        <w:rPr>
          <w:sz w:val="22"/>
          <w:szCs w:val="22"/>
        </w:rPr>
        <w:fldChar w:fldCharType="end"/>
      </w:r>
      <w:r w:rsidR="00293402" w:rsidRPr="002540C7">
        <w:rPr>
          <w:b/>
          <w:bCs/>
          <w:sz w:val="22"/>
          <w:szCs w:val="22"/>
        </w:rPr>
        <w:t>E</w:t>
      </w:r>
      <w:r w:rsidR="00B12A73" w:rsidRPr="00B12A73">
        <w:rPr>
          <w:sz w:val="22"/>
          <w:szCs w:val="22"/>
        </w:rPr>
        <w:t xml:space="preserve"> displays the Positions Vector Table containing the frame number, elapsed time, and X–Y coordinates of each tracked </w:t>
      </w:r>
      <w:r w:rsidR="00890B01">
        <w:rPr>
          <w:sz w:val="22"/>
          <w:szCs w:val="22"/>
        </w:rPr>
        <w:t>sample</w:t>
      </w:r>
      <w:r w:rsidR="00B12A73" w:rsidRPr="00B12A73">
        <w:rPr>
          <w:sz w:val="22"/>
          <w:szCs w:val="22"/>
        </w:rPr>
        <w:t>, thus providing both qualitative visualization and quantitative data for further analysis.</w:t>
      </w:r>
    </w:p>
    <w:p w14:paraId="347AB9F9" w14:textId="77777777" w:rsidR="00312FD3" w:rsidRDefault="00D57BB0" w:rsidP="00312FD3">
      <w:pPr>
        <w:keepNext/>
        <w:jc w:val="center"/>
      </w:pPr>
      <w:r>
        <w:rPr>
          <w:noProof/>
        </w:rPr>
        <w:drawing>
          <wp:inline distT="0" distB="0" distL="0" distR="0" wp14:anchorId="2AE5C333" wp14:editId="7B238025">
            <wp:extent cx="5583538" cy="3158836"/>
            <wp:effectExtent l="0" t="0" r="0" b="3810"/>
            <wp:docPr id="6296264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26469" name="Picture 1" descr="A screenshot of a comput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8491" cy="3167295"/>
                    </a:xfrm>
                    <a:prstGeom prst="rect">
                      <a:avLst/>
                    </a:prstGeom>
                    <a:noFill/>
                    <a:ln>
                      <a:noFill/>
                    </a:ln>
                  </pic:spPr>
                </pic:pic>
              </a:graphicData>
            </a:graphic>
          </wp:inline>
        </w:drawing>
      </w:r>
    </w:p>
    <w:p w14:paraId="41CD24DA" w14:textId="25DE887C" w:rsidR="002540C7" w:rsidRDefault="00312FD3" w:rsidP="00312FD3">
      <w:pPr>
        <w:pStyle w:val="Descripcin"/>
        <w:jc w:val="both"/>
      </w:pPr>
      <w:bookmarkStart w:id="15" w:name="_Ref217147955"/>
      <w:r w:rsidRPr="00312FD3">
        <w:rPr>
          <w:b/>
          <w:bCs/>
          <w:i w:val="0"/>
          <w:iCs w:val="0"/>
          <w:color w:val="auto"/>
        </w:rPr>
        <w:t xml:space="preserve">Fig.  </w:t>
      </w:r>
      <w:r w:rsidRPr="00312FD3">
        <w:rPr>
          <w:b/>
          <w:bCs/>
          <w:i w:val="0"/>
          <w:iCs w:val="0"/>
          <w:color w:val="auto"/>
        </w:rPr>
        <w:fldChar w:fldCharType="begin"/>
      </w:r>
      <w:r w:rsidRPr="00312FD3">
        <w:rPr>
          <w:b/>
          <w:bCs/>
          <w:i w:val="0"/>
          <w:iCs w:val="0"/>
          <w:color w:val="auto"/>
        </w:rPr>
        <w:instrText xml:space="preserve"> SEQ Fig._ \* ARABIC </w:instrText>
      </w:r>
      <w:r w:rsidRPr="00312FD3">
        <w:rPr>
          <w:b/>
          <w:bCs/>
          <w:i w:val="0"/>
          <w:iCs w:val="0"/>
          <w:color w:val="auto"/>
        </w:rPr>
        <w:fldChar w:fldCharType="separate"/>
      </w:r>
      <w:r w:rsidRPr="00312FD3">
        <w:rPr>
          <w:b/>
          <w:bCs/>
          <w:i w:val="0"/>
          <w:iCs w:val="0"/>
          <w:noProof/>
          <w:color w:val="auto"/>
        </w:rPr>
        <w:t>13</w:t>
      </w:r>
      <w:r w:rsidRPr="00312FD3">
        <w:rPr>
          <w:b/>
          <w:bCs/>
          <w:i w:val="0"/>
          <w:iCs w:val="0"/>
          <w:color w:val="auto"/>
        </w:rPr>
        <w:fldChar w:fldCharType="end"/>
      </w:r>
      <w:bookmarkEnd w:id="15"/>
      <w:r w:rsidRPr="00312FD3">
        <w:rPr>
          <w:color w:val="auto"/>
        </w:rPr>
        <w:t xml:space="preserve">. </w:t>
      </w:r>
      <w:r>
        <w:rPr>
          <w:b/>
          <w:bCs/>
          <w:i w:val="0"/>
          <w:iCs w:val="0"/>
          <w:color w:val="auto"/>
        </w:rPr>
        <w:t>Cell</w:t>
      </w:r>
      <w:r w:rsidRPr="008853A8">
        <w:rPr>
          <w:b/>
          <w:bCs/>
          <w:i w:val="0"/>
          <w:iCs w:val="0"/>
          <w:color w:val="auto"/>
        </w:rPr>
        <w:t xml:space="preserve"> tracking using the </w:t>
      </w:r>
      <w:r w:rsidRPr="00E65E8E">
        <w:rPr>
          <w:b/>
          <w:bCs/>
          <w:color w:val="auto"/>
        </w:rPr>
        <w:t>Offline</w:t>
      </w:r>
      <w:r>
        <w:rPr>
          <w:b/>
          <w:bCs/>
          <w:i w:val="0"/>
          <w:iCs w:val="0"/>
          <w:color w:val="auto"/>
        </w:rPr>
        <w:t xml:space="preserve"> </w:t>
      </w:r>
      <w:r w:rsidRPr="008853A8">
        <w:rPr>
          <w:b/>
          <w:bCs/>
          <w:i w:val="0"/>
          <w:iCs w:val="0"/>
          <w:color w:val="auto"/>
        </w:rPr>
        <w:t xml:space="preserve">DHM </w:t>
      </w:r>
      <w:r>
        <w:rPr>
          <w:b/>
          <w:bCs/>
          <w:i w:val="0"/>
          <w:iCs w:val="0"/>
          <w:color w:val="auto"/>
        </w:rPr>
        <w:t>package</w:t>
      </w:r>
      <w:r w:rsidRPr="008853A8">
        <w:rPr>
          <w:b/>
          <w:bCs/>
          <w:i w:val="0"/>
          <w:iCs w:val="0"/>
          <w:color w:val="auto"/>
        </w:rPr>
        <w:t xml:space="preserve"> in </w:t>
      </w:r>
      <w:proofErr w:type="spellStart"/>
      <w:r w:rsidRPr="00E65E8E">
        <w:rPr>
          <w:b/>
          <w:bCs/>
          <w:color w:val="auto"/>
        </w:rPr>
        <w:t>HoloBio</w:t>
      </w:r>
      <w:proofErr w:type="spellEnd"/>
      <w:r w:rsidRPr="008853A8">
        <w:rPr>
          <w:b/>
          <w:bCs/>
          <w:i w:val="0"/>
          <w:iCs w:val="0"/>
          <w:color w:val="auto"/>
        </w:rPr>
        <w:t>.</w:t>
      </w:r>
      <w:r w:rsidRPr="008853A8">
        <w:rPr>
          <w:i w:val="0"/>
          <w:iCs w:val="0"/>
          <w:color w:val="auto"/>
        </w:rPr>
        <w:t xml:space="preserve"> (A-C) Consecutive frames from the phase-reconstruction video showing object detection and tracking in real time. (D) Reconstructed trajectories of individual particles in the spatial domain, each displayed with a unique index and color. (E) Position Vector Table summarizing the tracking results, including frame number, elapsed time, and X–Y coordinates of each detected particle.</w:t>
      </w:r>
    </w:p>
    <w:p w14:paraId="55AB6E55" w14:textId="0DA23D03" w:rsidR="009B764D" w:rsidRPr="008853A8" w:rsidRDefault="008853A8" w:rsidP="002540C7">
      <w:pPr>
        <w:pStyle w:val="Descripcin"/>
        <w:jc w:val="both"/>
        <w:rPr>
          <w:color w:val="auto"/>
        </w:rPr>
      </w:pPr>
      <w:r w:rsidRPr="008853A8">
        <w:rPr>
          <w:b/>
          <w:bCs/>
          <w:i w:val="0"/>
          <w:iCs w:val="0"/>
          <w:color w:val="auto"/>
        </w:rPr>
        <w:t xml:space="preserve"> </w:t>
      </w:r>
    </w:p>
    <w:p w14:paraId="3FAC8621" w14:textId="247E4338" w:rsidR="00214EA3" w:rsidRPr="002540C7" w:rsidRDefault="001118BC" w:rsidP="00947358">
      <w:pPr>
        <w:jc w:val="both"/>
        <w:rPr>
          <w:b/>
          <w:bCs/>
          <w:sz w:val="28"/>
          <w:szCs w:val="28"/>
        </w:rPr>
      </w:pPr>
      <w:r w:rsidRPr="002540C7">
        <w:rPr>
          <w:b/>
          <w:bCs/>
          <w:sz w:val="28"/>
          <w:szCs w:val="28"/>
        </w:rPr>
        <w:t>Conclusions</w:t>
      </w:r>
    </w:p>
    <w:p w14:paraId="57303E40" w14:textId="2234CB4D" w:rsidR="008853A8" w:rsidRDefault="0068068E" w:rsidP="008853A8">
      <w:pPr>
        <w:spacing w:line="240" w:lineRule="auto"/>
        <w:jc w:val="both"/>
        <w:rPr>
          <w:sz w:val="22"/>
          <w:szCs w:val="22"/>
        </w:rPr>
      </w:pPr>
      <w:r>
        <w:rPr>
          <w:sz w:val="22"/>
          <w:szCs w:val="22"/>
        </w:rPr>
        <w:t>T</w:t>
      </w:r>
      <w:r w:rsidR="008853A8" w:rsidRPr="008853A8">
        <w:rPr>
          <w:sz w:val="22"/>
          <w:szCs w:val="22"/>
        </w:rPr>
        <w:t>his work present</w:t>
      </w:r>
      <w:r>
        <w:rPr>
          <w:sz w:val="22"/>
          <w:szCs w:val="22"/>
        </w:rPr>
        <w:t xml:space="preserve">s </w:t>
      </w:r>
      <w:proofErr w:type="spellStart"/>
      <w:r w:rsidR="008853A8" w:rsidRPr="008845D9">
        <w:rPr>
          <w:b/>
          <w:bCs/>
          <w:i/>
          <w:iCs/>
          <w:sz w:val="22"/>
          <w:szCs w:val="22"/>
        </w:rPr>
        <w:t>HoloBio</w:t>
      </w:r>
      <w:proofErr w:type="spellEnd"/>
      <w:r w:rsidR="008853A8" w:rsidRPr="008853A8">
        <w:rPr>
          <w:sz w:val="22"/>
          <w:szCs w:val="22"/>
        </w:rPr>
        <w:t xml:space="preserve">, a free and open-source graphical user interface designed to facilitate the use of Digital Holographic Microscopy (DHM) and Digital Lensless Holographic Microscopy (DLHM) in biological imaging. Unlike existing libraries, plugins, or commercial platforms, </w:t>
      </w:r>
      <w:proofErr w:type="spellStart"/>
      <w:r w:rsidR="008853A8" w:rsidRPr="008845D9">
        <w:rPr>
          <w:i/>
          <w:iCs/>
          <w:sz w:val="22"/>
          <w:szCs w:val="22"/>
        </w:rPr>
        <w:t>HoloBio</w:t>
      </w:r>
      <w:proofErr w:type="spellEnd"/>
      <w:r w:rsidR="008853A8" w:rsidRPr="008853A8">
        <w:rPr>
          <w:sz w:val="22"/>
          <w:szCs w:val="22"/>
        </w:rPr>
        <w:t xml:space="preserve"> provides an integrated environment that unifies hologram acquisition, numerical reconstruction, and biologically oriented analysis tools within a single, intuitive software package.</w:t>
      </w:r>
      <w:r w:rsidR="008853A8">
        <w:rPr>
          <w:sz w:val="22"/>
          <w:szCs w:val="22"/>
        </w:rPr>
        <w:t xml:space="preserve"> </w:t>
      </w:r>
      <w:r w:rsidRPr="008853A8">
        <w:rPr>
          <w:sz w:val="22"/>
          <w:szCs w:val="22"/>
        </w:rPr>
        <w:t>We</w:t>
      </w:r>
      <w:r w:rsidR="008853A8" w:rsidRPr="008853A8">
        <w:rPr>
          <w:sz w:val="22"/>
          <w:szCs w:val="22"/>
        </w:rPr>
        <w:t xml:space="preserve"> demonstrated the versatility of </w:t>
      </w:r>
      <w:proofErr w:type="spellStart"/>
      <w:r w:rsidR="008853A8" w:rsidRPr="008845D9">
        <w:rPr>
          <w:i/>
          <w:iCs/>
          <w:sz w:val="22"/>
          <w:szCs w:val="22"/>
        </w:rPr>
        <w:t>HoloBio</w:t>
      </w:r>
      <w:proofErr w:type="spellEnd"/>
      <w:r w:rsidR="008853A8" w:rsidRPr="008853A8">
        <w:rPr>
          <w:sz w:val="22"/>
          <w:szCs w:val="22"/>
        </w:rPr>
        <w:t xml:space="preserve"> in addressing key tasks relevant to biological research. These included the reconstruction and numerical refocusing of red blood cell holograms, quantitative phase imaging and thickness estimation, </w:t>
      </w:r>
      <w:r>
        <w:rPr>
          <w:sz w:val="22"/>
          <w:szCs w:val="22"/>
        </w:rPr>
        <w:t>cell</w:t>
      </w:r>
      <w:r w:rsidRPr="008853A8">
        <w:rPr>
          <w:sz w:val="22"/>
          <w:szCs w:val="22"/>
        </w:rPr>
        <w:t xml:space="preserve"> </w:t>
      </w:r>
      <w:r w:rsidR="008853A8" w:rsidRPr="008853A8">
        <w:rPr>
          <w:sz w:val="22"/>
          <w:szCs w:val="22"/>
        </w:rPr>
        <w:t xml:space="preserve">detection and </w:t>
      </w:r>
      <w:r w:rsidR="008853A8" w:rsidRPr="008853A8">
        <w:rPr>
          <w:sz w:val="22"/>
          <w:szCs w:val="22"/>
        </w:rPr>
        <w:lastRenderedPageBreak/>
        <w:t xml:space="preserve">area measurements, speckle noise quantification </w:t>
      </w:r>
      <w:r w:rsidR="00DE2ED9">
        <w:rPr>
          <w:sz w:val="22"/>
          <w:szCs w:val="22"/>
        </w:rPr>
        <w:t>and reduction</w:t>
      </w:r>
      <w:r w:rsidR="009A218D">
        <w:rPr>
          <w:sz w:val="22"/>
          <w:szCs w:val="22"/>
        </w:rPr>
        <w:t xml:space="preserve"> </w:t>
      </w:r>
      <w:r w:rsidR="00DE2ED9">
        <w:rPr>
          <w:sz w:val="22"/>
          <w:szCs w:val="22"/>
        </w:rPr>
        <w:t xml:space="preserve">in a </w:t>
      </w:r>
      <w:r w:rsidR="009A218D">
        <w:rPr>
          <w:sz w:val="22"/>
          <w:szCs w:val="22"/>
        </w:rPr>
        <w:t xml:space="preserve">complex onion cell </w:t>
      </w:r>
      <w:proofErr w:type="gramStart"/>
      <w:r w:rsidR="009A218D">
        <w:rPr>
          <w:sz w:val="22"/>
          <w:szCs w:val="22"/>
        </w:rPr>
        <w:t>tissue</w:t>
      </w:r>
      <w:r w:rsidR="00DE2ED9">
        <w:rPr>
          <w:sz w:val="22"/>
          <w:szCs w:val="22"/>
        </w:rPr>
        <w:t>,</w:t>
      </w:r>
      <w:r w:rsidR="009A218D">
        <w:rPr>
          <w:sz w:val="22"/>
          <w:szCs w:val="22"/>
        </w:rPr>
        <w:t xml:space="preserve"> </w:t>
      </w:r>
      <w:r w:rsidR="009A218D" w:rsidRPr="008853A8">
        <w:rPr>
          <w:sz w:val="22"/>
          <w:szCs w:val="22"/>
        </w:rPr>
        <w:t>and</w:t>
      </w:r>
      <w:proofErr w:type="gramEnd"/>
      <w:r w:rsidR="008853A8" w:rsidRPr="008853A8">
        <w:rPr>
          <w:sz w:val="22"/>
          <w:szCs w:val="22"/>
        </w:rPr>
        <w:t xml:space="preserve"> tracking of </w:t>
      </w:r>
      <w:r w:rsidR="009A218D">
        <w:rPr>
          <w:sz w:val="22"/>
          <w:szCs w:val="22"/>
        </w:rPr>
        <w:t>cells</w:t>
      </w:r>
      <w:r w:rsidR="008853A8" w:rsidRPr="008853A8">
        <w:rPr>
          <w:sz w:val="22"/>
          <w:szCs w:val="22"/>
        </w:rPr>
        <w:t xml:space="preserve">. A central contribution of </w:t>
      </w:r>
      <w:proofErr w:type="spellStart"/>
      <w:r w:rsidR="008853A8" w:rsidRPr="008845D9">
        <w:rPr>
          <w:i/>
          <w:iCs/>
          <w:sz w:val="22"/>
          <w:szCs w:val="22"/>
        </w:rPr>
        <w:t>HoloBio</w:t>
      </w:r>
      <w:proofErr w:type="spellEnd"/>
      <w:r w:rsidR="008853A8" w:rsidRPr="008853A8">
        <w:rPr>
          <w:sz w:val="22"/>
          <w:szCs w:val="22"/>
        </w:rPr>
        <w:t xml:space="preserve"> lies in its emphasis on accessibility and usability. By providing modular architecture optimized for real-time and offline processing, and by offering specialized DHM and DLHM </w:t>
      </w:r>
      <w:r>
        <w:rPr>
          <w:sz w:val="22"/>
          <w:szCs w:val="22"/>
        </w:rPr>
        <w:t>packages</w:t>
      </w:r>
      <w:r w:rsidR="008853A8" w:rsidRPr="008853A8">
        <w:rPr>
          <w:sz w:val="22"/>
          <w:szCs w:val="22"/>
        </w:rPr>
        <w:t>, the so</w:t>
      </w:r>
      <w:r w:rsidR="008853A8" w:rsidRPr="00E11FDD">
        <w:rPr>
          <w:sz w:val="22"/>
          <w:szCs w:val="22"/>
        </w:rPr>
        <w:t>ftware lowers the technical barriers associated with conventional coding-based libraries and fragmented plugins. Moreover, it</w:t>
      </w:r>
      <w:r w:rsidR="000873D1" w:rsidRPr="00E11FDD">
        <w:rPr>
          <w:sz w:val="22"/>
          <w:szCs w:val="22"/>
        </w:rPr>
        <w:t xml:space="preserve"> ha</w:t>
      </w:r>
      <w:r w:rsidR="008853A8" w:rsidRPr="00E11FDD">
        <w:rPr>
          <w:sz w:val="22"/>
          <w:szCs w:val="22"/>
        </w:rPr>
        <w:t>s dedicated toolkits</w:t>
      </w:r>
      <w:r w:rsidR="000873D1" w:rsidRPr="00E11FDD">
        <w:rPr>
          <w:sz w:val="22"/>
          <w:szCs w:val="22"/>
        </w:rPr>
        <w:t>,</w:t>
      </w:r>
      <w:r w:rsidR="008853A8" w:rsidRPr="00E11FDD">
        <w:rPr>
          <w:sz w:val="22"/>
          <w:szCs w:val="22"/>
        </w:rPr>
        <w:t xml:space="preserve"> including Bio-Analysis</w:t>
      </w:r>
      <w:r w:rsidR="000873D1" w:rsidRPr="00E11FDD">
        <w:rPr>
          <w:sz w:val="22"/>
          <w:szCs w:val="22"/>
        </w:rPr>
        <w:t xml:space="preserve"> and</w:t>
      </w:r>
      <w:r w:rsidR="008853A8" w:rsidRPr="00E11FDD">
        <w:rPr>
          <w:sz w:val="22"/>
          <w:szCs w:val="22"/>
        </w:rPr>
        <w:t xml:space="preserve"> Filters</w:t>
      </w:r>
      <w:r w:rsidR="000873D1" w:rsidRPr="00E11FDD">
        <w:rPr>
          <w:sz w:val="22"/>
          <w:szCs w:val="22"/>
        </w:rPr>
        <w:t xml:space="preserve"> </w:t>
      </w:r>
      <w:r w:rsidR="008853A8" w:rsidRPr="00E11FDD">
        <w:rPr>
          <w:sz w:val="22"/>
          <w:szCs w:val="22"/>
        </w:rPr>
        <w:t>modules, equip</w:t>
      </w:r>
      <w:r w:rsidR="00DE2ED9" w:rsidRPr="00E11FDD">
        <w:rPr>
          <w:sz w:val="22"/>
          <w:szCs w:val="22"/>
        </w:rPr>
        <w:t>ping</w:t>
      </w:r>
      <w:r w:rsidR="008853A8" w:rsidRPr="00E11FDD">
        <w:rPr>
          <w:sz w:val="22"/>
          <w:szCs w:val="22"/>
        </w:rPr>
        <w:t xml:space="preserve"> researchers with </w:t>
      </w:r>
      <w:r w:rsidR="000873D1" w:rsidRPr="00E11FDD">
        <w:rPr>
          <w:sz w:val="22"/>
          <w:szCs w:val="22"/>
        </w:rPr>
        <w:t xml:space="preserve">traditional </w:t>
      </w:r>
      <w:r w:rsidR="008853A8" w:rsidRPr="00E11FDD">
        <w:rPr>
          <w:sz w:val="22"/>
          <w:szCs w:val="22"/>
        </w:rPr>
        <w:t>functionalities tailored to biological and clinical applications.</w:t>
      </w:r>
    </w:p>
    <w:p w14:paraId="3ED5DDD5" w14:textId="77777777" w:rsidR="00904F75" w:rsidRDefault="00904F75" w:rsidP="008853A8">
      <w:pPr>
        <w:spacing w:line="240" w:lineRule="auto"/>
        <w:jc w:val="both"/>
        <w:rPr>
          <w:sz w:val="22"/>
          <w:szCs w:val="22"/>
        </w:rPr>
      </w:pPr>
      <w:proofErr w:type="spellStart"/>
      <w:r>
        <w:rPr>
          <w:i/>
          <w:iCs/>
          <w:sz w:val="22"/>
          <w:szCs w:val="22"/>
        </w:rPr>
        <w:t>H</w:t>
      </w:r>
      <w:r w:rsidRPr="00904F75">
        <w:rPr>
          <w:i/>
          <w:iCs/>
          <w:sz w:val="22"/>
          <w:szCs w:val="22"/>
        </w:rPr>
        <w:t>oloBio</w:t>
      </w:r>
      <w:proofErr w:type="spellEnd"/>
      <w:r w:rsidRPr="00E80CFE">
        <w:rPr>
          <w:sz w:val="22"/>
          <w:szCs w:val="22"/>
        </w:rPr>
        <w:t xml:space="preserve"> has the potential not only to accelerate the adoption of DHM and DLHM in the life sciences but also to foster reproducibility and innovation in quantitative phase imaging. In this work, </w:t>
      </w:r>
      <w:proofErr w:type="spellStart"/>
      <w:r w:rsidRPr="00E80CFE">
        <w:rPr>
          <w:sz w:val="22"/>
          <w:szCs w:val="22"/>
        </w:rPr>
        <w:t>HoloBio</w:t>
      </w:r>
      <w:proofErr w:type="spellEnd"/>
      <w:r w:rsidRPr="00E80CFE">
        <w:rPr>
          <w:sz w:val="22"/>
          <w:szCs w:val="22"/>
        </w:rPr>
        <w:t xml:space="preserve"> establishes a flexible and extensible foundation upon which future software enhancements can be built, including the integration of advanced machine-learning models for automated feature detection, support for three-dimensional reconstruction, and expansion toward multi-modal imaging scenarios. Additional development efforts will focus on incorporating GPU-accelerated numerical reconstruction to enable video-rate analysis for functionalities currently available only in offline mode. Furthermore, future updates aim to support real-time particle tracking directly from live holograms, extending </w:t>
      </w:r>
      <w:proofErr w:type="spellStart"/>
      <w:r w:rsidRPr="00E80CFE">
        <w:rPr>
          <w:sz w:val="22"/>
          <w:szCs w:val="22"/>
        </w:rPr>
        <w:t>HoloBio’s</w:t>
      </w:r>
      <w:proofErr w:type="spellEnd"/>
      <w:r w:rsidRPr="00E80CFE">
        <w:rPr>
          <w:sz w:val="22"/>
          <w:szCs w:val="22"/>
        </w:rPr>
        <w:t xml:space="preserve"> capabilities for high-throughput and dynamic biological analysis.</w:t>
      </w:r>
    </w:p>
    <w:p w14:paraId="322650DA" w14:textId="2896645B" w:rsidR="008845D9" w:rsidRDefault="008845D9" w:rsidP="008853A8">
      <w:pPr>
        <w:spacing w:line="240" w:lineRule="auto"/>
        <w:jc w:val="both"/>
        <w:rPr>
          <w:sz w:val="22"/>
          <w:szCs w:val="22"/>
        </w:rPr>
      </w:pPr>
    </w:p>
    <w:p w14:paraId="6F14D066" w14:textId="6C3112E5" w:rsidR="00CE56AF" w:rsidRPr="00CE56AF" w:rsidRDefault="00CE56AF" w:rsidP="008853A8">
      <w:pPr>
        <w:spacing w:line="240" w:lineRule="auto"/>
        <w:jc w:val="both"/>
        <w:rPr>
          <w:b/>
          <w:bCs/>
          <w:sz w:val="32"/>
          <w:szCs w:val="32"/>
        </w:rPr>
      </w:pPr>
      <w:r w:rsidRPr="00CE56AF">
        <w:rPr>
          <w:b/>
          <w:bCs/>
          <w:sz w:val="32"/>
          <w:szCs w:val="32"/>
        </w:rPr>
        <w:t xml:space="preserve">Availability </w:t>
      </w:r>
    </w:p>
    <w:p w14:paraId="5478B4F3" w14:textId="0DE4B10D" w:rsidR="000C4F15" w:rsidRDefault="003357DD" w:rsidP="008C06A1">
      <w:pPr>
        <w:spacing w:line="240" w:lineRule="auto"/>
        <w:jc w:val="both"/>
        <w:rPr>
          <w:sz w:val="22"/>
          <w:szCs w:val="22"/>
        </w:rPr>
      </w:pPr>
      <w:proofErr w:type="spellStart"/>
      <w:r w:rsidRPr="003357DD">
        <w:rPr>
          <w:sz w:val="22"/>
          <w:szCs w:val="22"/>
        </w:rPr>
        <w:t>HoloBio</w:t>
      </w:r>
      <w:proofErr w:type="spellEnd"/>
      <w:r w:rsidRPr="003357DD">
        <w:rPr>
          <w:sz w:val="22"/>
          <w:szCs w:val="22"/>
        </w:rPr>
        <w:t xml:space="preserve">-GUI is open-source and </w:t>
      </w:r>
      <w:r w:rsidR="00F862BA">
        <w:rPr>
          <w:sz w:val="22"/>
          <w:szCs w:val="22"/>
        </w:rPr>
        <w:t>is</w:t>
      </w:r>
      <w:r w:rsidRPr="003357DD">
        <w:rPr>
          <w:sz w:val="22"/>
          <w:szCs w:val="22"/>
        </w:rPr>
        <w:t xml:space="preserve"> freely available on GitHub (https</w:t>
      </w:r>
      <w:r w:rsidRPr="0017219B">
        <w:rPr>
          <w:sz w:val="22"/>
          <w:szCs w:val="22"/>
          <w:highlight w:val="yellow"/>
        </w:rPr>
        <w:t>://github.com/xxxxxxxx</w:t>
      </w:r>
      <w:r w:rsidRPr="003357DD">
        <w:rPr>
          <w:sz w:val="22"/>
          <w:szCs w:val="22"/>
        </w:rPr>
        <w:t xml:space="preserve">). Users can install it on Linux, macOS, and Windows systems via the Python package manager using the command </w:t>
      </w:r>
      <w:r w:rsidRPr="0017219B">
        <w:rPr>
          <w:i/>
          <w:iCs/>
          <w:sz w:val="22"/>
          <w:szCs w:val="22"/>
        </w:rPr>
        <w:t xml:space="preserve">pip install </w:t>
      </w:r>
      <w:proofErr w:type="spellStart"/>
      <w:r w:rsidRPr="0017219B">
        <w:rPr>
          <w:i/>
          <w:iCs/>
          <w:sz w:val="22"/>
          <w:szCs w:val="22"/>
        </w:rPr>
        <w:t>holobio-gui</w:t>
      </w:r>
      <w:proofErr w:type="spellEnd"/>
      <w:r w:rsidRPr="003357DD">
        <w:rPr>
          <w:sz w:val="22"/>
          <w:szCs w:val="22"/>
        </w:rPr>
        <w:t xml:space="preserve">, or by cloning the repository from GitHub. The user manual, usage guide, and video tutorials </w:t>
      </w:r>
      <w:r w:rsidR="009A218D">
        <w:rPr>
          <w:sz w:val="22"/>
          <w:szCs w:val="22"/>
        </w:rPr>
        <w:t xml:space="preserve">are </w:t>
      </w:r>
      <w:r w:rsidRPr="003357DD">
        <w:rPr>
          <w:sz w:val="22"/>
          <w:szCs w:val="22"/>
        </w:rPr>
        <w:t xml:space="preserve">accessible </w:t>
      </w:r>
      <w:r w:rsidR="009A218D">
        <w:rPr>
          <w:sz w:val="22"/>
          <w:szCs w:val="22"/>
        </w:rPr>
        <w:t>in</w:t>
      </w:r>
      <w:r w:rsidR="009A218D" w:rsidRPr="003357DD">
        <w:rPr>
          <w:sz w:val="22"/>
          <w:szCs w:val="22"/>
        </w:rPr>
        <w:t xml:space="preserve"> </w:t>
      </w:r>
      <w:r w:rsidRPr="003357DD">
        <w:rPr>
          <w:sz w:val="22"/>
          <w:szCs w:val="22"/>
        </w:rPr>
        <w:t xml:space="preserve">the </w:t>
      </w:r>
      <w:r>
        <w:rPr>
          <w:sz w:val="22"/>
          <w:szCs w:val="22"/>
        </w:rPr>
        <w:t>web</w:t>
      </w:r>
      <w:r w:rsidRPr="003357DD">
        <w:rPr>
          <w:sz w:val="22"/>
          <w:szCs w:val="22"/>
        </w:rPr>
        <w:t xml:space="preserve"> </w:t>
      </w:r>
      <w:proofErr w:type="gramStart"/>
      <w:r w:rsidRPr="003357DD">
        <w:rPr>
          <w:sz w:val="22"/>
          <w:szCs w:val="22"/>
        </w:rPr>
        <w:t xml:space="preserve">page </w:t>
      </w:r>
      <w:r w:rsidR="00F25EA4">
        <w:rPr>
          <w:sz w:val="22"/>
          <w:szCs w:val="22"/>
        </w:rPr>
        <w:t xml:space="preserve"> (</w:t>
      </w:r>
      <w:proofErr w:type="gramEnd"/>
      <w:r w:rsidR="00F25EA4" w:rsidRPr="0017219B">
        <w:rPr>
          <w:sz w:val="22"/>
          <w:szCs w:val="22"/>
          <w:highlight w:val="yellow"/>
        </w:rPr>
        <w:t>https</w:t>
      </w:r>
      <w:r w:rsidR="00F25EA4" w:rsidRPr="00F25EA4">
        <w:rPr>
          <w:sz w:val="22"/>
          <w:szCs w:val="22"/>
          <w:highlight w:val="yellow"/>
        </w:rPr>
        <w:t>://</w:t>
      </w:r>
      <w:r w:rsidR="00F25EA4" w:rsidRPr="0017219B">
        <w:rPr>
          <w:sz w:val="22"/>
          <w:szCs w:val="22"/>
          <w:highlight w:val="yellow"/>
        </w:rPr>
        <w:t>xxxxxx</w:t>
      </w:r>
      <w:r w:rsidR="00F25EA4">
        <w:rPr>
          <w:sz w:val="22"/>
          <w:szCs w:val="22"/>
        </w:rPr>
        <w:t>)</w:t>
      </w:r>
      <w:r w:rsidRPr="003357DD">
        <w:rPr>
          <w:sz w:val="22"/>
          <w:szCs w:val="22"/>
        </w:rPr>
        <w:t xml:space="preserve">. </w:t>
      </w:r>
    </w:p>
    <w:p w14:paraId="13F2C16D" w14:textId="0EC1C767" w:rsidR="00CE09B2" w:rsidRDefault="00CE56AF" w:rsidP="00CE56AF">
      <w:pPr>
        <w:jc w:val="both"/>
        <w:rPr>
          <w:b/>
          <w:bCs/>
          <w:sz w:val="32"/>
          <w:szCs w:val="32"/>
        </w:rPr>
      </w:pPr>
      <w:r>
        <w:rPr>
          <w:b/>
          <w:bCs/>
          <w:sz w:val="32"/>
          <w:szCs w:val="32"/>
        </w:rPr>
        <w:t xml:space="preserve">Author </w:t>
      </w:r>
      <w:r w:rsidR="00947358">
        <w:rPr>
          <w:b/>
          <w:bCs/>
          <w:sz w:val="32"/>
          <w:szCs w:val="32"/>
        </w:rPr>
        <w:t>Contribution</w:t>
      </w:r>
    </w:p>
    <w:p w14:paraId="1780042E" w14:textId="55405F3F" w:rsidR="000C4F15" w:rsidRPr="003357DD" w:rsidRDefault="003357DD" w:rsidP="008C06A1">
      <w:pPr>
        <w:spacing w:line="240" w:lineRule="auto"/>
        <w:jc w:val="both"/>
        <w:rPr>
          <w:sz w:val="22"/>
          <w:szCs w:val="22"/>
        </w:rPr>
      </w:pPr>
      <w:r w:rsidRPr="003357DD">
        <w:rPr>
          <w:b/>
          <w:bCs/>
          <w:sz w:val="22"/>
          <w:szCs w:val="22"/>
        </w:rPr>
        <w:t>W. Mona</w:t>
      </w:r>
      <w:r>
        <w:rPr>
          <w:sz w:val="22"/>
          <w:szCs w:val="22"/>
        </w:rPr>
        <w:t xml:space="preserve">: </w:t>
      </w:r>
      <w:r w:rsidR="00D17E89">
        <w:rPr>
          <w:sz w:val="22"/>
          <w:szCs w:val="22"/>
        </w:rPr>
        <w:t>s</w:t>
      </w:r>
      <w:r w:rsidRPr="003357DD">
        <w:rPr>
          <w:sz w:val="22"/>
          <w:szCs w:val="22"/>
        </w:rPr>
        <w:t xml:space="preserve">oftware </w:t>
      </w:r>
      <w:r w:rsidR="00D17E89">
        <w:rPr>
          <w:sz w:val="22"/>
          <w:szCs w:val="22"/>
        </w:rPr>
        <w:t>and validation;</w:t>
      </w:r>
      <w:r w:rsidRPr="003357DD">
        <w:rPr>
          <w:sz w:val="22"/>
          <w:szCs w:val="22"/>
        </w:rPr>
        <w:t xml:space="preserve"> </w:t>
      </w:r>
      <w:r w:rsidR="00D17E89" w:rsidRPr="00D17E89">
        <w:rPr>
          <w:b/>
          <w:bCs/>
          <w:sz w:val="22"/>
          <w:szCs w:val="22"/>
        </w:rPr>
        <w:t>M. Gil</w:t>
      </w:r>
      <w:r w:rsidR="00D17E89">
        <w:rPr>
          <w:b/>
          <w:bCs/>
          <w:sz w:val="22"/>
          <w:szCs w:val="22"/>
        </w:rPr>
        <w:t xml:space="preserve">, </w:t>
      </w:r>
      <w:r w:rsidRPr="00D17E89">
        <w:rPr>
          <w:b/>
          <w:bCs/>
          <w:sz w:val="22"/>
          <w:szCs w:val="22"/>
        </w:rPr>
        <w:t>E</w:t>
      </w:r>
      <w:r w:rsidR="00D17E89" w:rsidRPr="00D17E89">
        <w:rPr>
          <w:b/>
          <w:bCs/>
          <w:sz w:val="22"/>
          <w:szCs w:val="22"/>
        </w:rPr>
        <w:t>. Mazo-Gomez</w:t>
      </w:r>
      <w:r w:rsidR="00D17E89">
        <w:rPr>
          <w:sz w:val="22"/>
          <w:szCs w:val="22"/>
        </w:rPr>
        <w:t xml:space="preserve">, </w:t>
      </w:r>
      <w:r w:rsidRPr="00D17E89">
        <w:rPr>
          <w:b/>
          <w:bCs/>
          <w:sz w:val="22"/>
          <w:szCs w:val="22"/>
        </w:rPr>
        <w:t>D</w:t>
      </w:r>
      <w:r w:rsidR="00D17E89" w:rsidRPr="00D17E89">
        <w:rPr>
          <w:b/>
          <w:bCs/>
          <w:sz w:val="22"/>
          <w:szCs w:val="22"/>
        </w:rPr>
        <w:t>. Cordoba</w:t>
      </w:r>
      <w:r w:rsidR="002A238D">
        <w:rPr>
          <w:b/>
          <w:bCs/>
          <w:sz w:val="22"/>
          <w:szCs w:val="22"/>
        </w:rPr>
        <w:t>, R. Restrepo</w:t>
      </w:r>
      <w:r w:rsidR="00D17E89" w:rsidRPr="00D17E89">
        <w:rPr>
          <w:sz w:val="22"/>
          <w:szCs w:val="22"/>
        </w:rPr>
        <w:t>:</w:t>
      </w:r>
      <w:r w:rsidR="00D17E89">
        <w:rPr>
          <w:sz w:val="22"/>
          <w:szCs w:val="22"/>
        </w:rPr>
        <w:t xml:space="preserve"> software </w:t>
      </w:r>
      <w:r w:rsidR="00D17E89" w:rsidRPr="003357DD">
        <w:rPr>
          <w:sz w:val="22"/>
          <w:szCs w:val="22"/>
        </w:rPr>
        <w:t>to a lesser extent</w:t>
      </w:r>
      <w:r w:rsidR="00D17E89">
        <w:rPr>
          <w:sz w:val="22"/>
          <w:szCs w:val="22"/>
        </w:rPr>
        <w:t xml:space="preserve">; </w:t>
      </w:r>
      <w:r w:rsidR="00D17E89" w:rsidRPr="00D17E89">
        <w:rPr>
          <w:b/>
          <w:bCs/>
          <w:sz w:val="22"/>
          <w:szCs w:val="22"/>
        </w:rPr>
        <w:t>M. Lopera</w:t>
      </w:r>
      <w:r w:rsidR="002A238D">
        <w:rPr>
          <w:b/>
          <w:bCs/>
          <w:sz w:val="22"/>
          <w:szCs w:val="22"/>
        </w:rPr>
        <w:t>, S. Obando</w:t>
      </w:r>
      <w:r w:rsidR="00D17E89">
        <w:rPr>
          <w:sz w:val="22"/>
          <w:szCs w:val="22"/>
        </w:rPr>
        <w:t>:</w:t>
      </w:r>
      <w:r w:rsidRPr="003357DD">
        <w:rPr>
          <w:sz w:val="22"/>
          <w:szCs w:val="22"/>
        </w:rPr>
        <w:t xml:space="preserve"> </w:t>
      </w:r>
      <w:r w:rsidR="00D17E89">
        <w:rPr>
          <w:sz w:val="22"/>
          <w:szCs w:val="22"/>
        </w:rPr>
        <w:t>validation</w:t>
      </w:r>
      <w:r w:rsidRPr="003357DD">
        <w:rPr>
          <w:sz w:val="22"/>
          <w:szCs w:val="22"/>
        </w:rPr>
        <w:t xml:space="preserve">. </w:t>
      </w:r>
      <w:r w:rsidRPr="00D17E89">
        <w:rPr>
          <w:b/>
          <w:bCs/>
          <w:sz w:val="22"/>
          <w:szCs w:val="22"/>
        </w:rPr>
        <w:t>C</w:t>
      </w:r>
      <w:r w:rsidR="00D17E89" w:rsidRPr="00D17E89">
        <w:rPr>
          <w:b/>
          <w:bCs/>
          <w:sz w:val="22"/>
          <w:szCs w:val="22"/>
        </w:rPr>
        <w:t>. Trujillo:</w:t>
      </w:r>
      <w:r w:rsidR="00D17E89">
        <w:rPr>
          <w:sz w:val="22"/>
          <w:szCs w:val="22"/>
        </w:rPr>
        <w:t xml:space="preserve"> </w:t>
      </w:r>
      <w:r w:rsidRPr="003357DD">
        <w:rPr>
          <w:sz w:val="22"/>
          <w:szCs w:val="22"/>
        </w:rPr>
        <w:t xml:space="preserve">methodology, supervision, </w:t>
      </w:r>
      <w:r w:rsidR="002A238D" w:rsidRPr="003357DD">
        <w:rPr>
          <w:sz w:val="22"/>
          <w:szCs w:val="22"/>
        </w:rPr>
        <w:t>the original draft writing</w:t>
      </w:r>
      <w:r w:rsidR="002A238D">
        <w:rPr>
          <w:sz w:val="22"/>
          <w:szCs w:val="22"/>
        </w:rPr>
        <w:t xml:space="preserve">, </w:t>
      </w:r>
      <w:r w:rsidRPr="003357DD">
        <w:rPr>
          <w:sz w:val="22"/>
          <w:szCs w:val="22"/>
        </w:rPr>
        <w:t xml:space="preserve">review and editing of the manuscript. </w:t>
      </w:r>
      <w:r w:rsidR="00CD1B75" w:rsidRPr="00D17E89">
        <w:rPr>
          <w:b/>
          <w:bCs/>
          <w:sz w:val="22"/>
          <w:szCs w:val="22"/>
        </w:rPr>
        <w:t>A. Doblas:</w:t>
      </w:r>
      <w:r w:rsidR="00CD1B75">
        <w:rPr>
          <w:sz w:val="22"/>
          <w:szCs w:val="22"/>
        </w:rPr>
        <w:t xml:space="preserve"> </w:t>
      </w:r>
      <w:r w:rsidR="00CD1B75" w:rsidRPr="003357DD">
        <w:rPr>
          <w:sz w:val="22"/>
          <w:szCs w:val="22"/>
        </w:rPr>
        <w:t>methodology, supervision, validation</w:t>
      </w:r>
      <w:r w:rsidR="00CD1B75">
        <w:rPr>
          <w:sz w:val="22"/>
          <w:szCs w:val="22"/>
        </w:rPr>
        <w:t>,</w:t>
      </w:r>
      <w:r w:rsidR="00CD1B75" w:rsidRPr="003357DD">
        <w:rPr>
          <w:sz w:val="22"/>
          <w:szCs w:val="22"/>
        </w:rPr>
        <w:t xml:space="preserve"> manuscript review and editing,</w:t>
      </w:r>
      <w:r w:rsidR="00CD1B75">
        <w:rPr>
          <w:sz w:val="22"/>
          <w:szCs w:val="22"/>
        </w:rPr>
        <w:t xml:space="preserve"> and</w:t>
      </w:r>
      <w:r w:rsidR="00CD1B75" w:rsidRPr="003357DD">
        <w:rPr>
          <w:sz w:val="22"/>
          <w:szCs w:val="22"/>
        </w:rPr>
        <w:t xml:space="preserve"> funding acquisition.</w:t>
      </w:r>
      <w:r w:rsidR="00CD1B75">
        <w:rPr>
          <w:sz w:val="22"/>
          <w:szCs w:val="22"/>
        </w:rPr>
        <w:t xml:space="preserve"> </w:t>
      </w:r>
      <w:r w:rsidR="00CE2646" w:rsidRPr="00D17E89">
        <w:rPr>
          <w:b/>
          <w:bCs/>
          <w:sz w:val="22"/>
          <w:szCs w:val="22"/>
        </w:rPr>
        <w:t>R. Castaneda</w:t>
      </w:r>
      <w:r w:rsidR="00CE2646">
        <w:rPr>
          <w:sz w:val="22"/>
          <w:szCs w:val="22"/>
        </w:rPr>
        <w:t xml:space="preserve">: </w:t>
      </w:r>
      <w:r w:rsidR="00CE2646" w:rsidRPr="003357DD">
        <w:rPr>
          <w:sz w:val="22"/>
          <w:szCs w:val="22"/>
        </w:rPr>
        <w:t>software</w:t>
      </w:r>
      <w:r w:rsidR="00CE2646">
        <w:rPr>
          <w:sz w:val="22"/>
          <w:szCs w:val="22"/>
        </w:rPr>
        <w:t xml:space="preserve">, </w:t>
      </w:r>
      <w:r w:rsidR="00CE2646" w:rsidRPr="003357DD">
        <w:rPr>
          <w:sz w:val="22"/>
          <w:szCs w:val="22"/>
        </w:rPr>
        <w:t xml:space="preserve">methodology, supervision, validation, writing of the original draft, and review and editing of the manuscript. </w:t>
      </w:r>
    </w:p>
    <w:p w14:paraId="18CD4B83" w14:textId="4A2957A1" w:rsidR="00CE56AF" w:rsidRDefault="00CE56AF" w:rsidP="00CE56AF">
      <w:pPr>
        <w:jc w:val="both"/>
        <w:rPr>
          <w:b/>
          <w:bCs/>
          <w:sz w:val="32"/>
          <w:szCs w:val="32"/>
        </w:rPr>
      </w:pPr>
      <w:r>
        <w:rPr>
          <w:b/>
          <w:bCs/>
          <w:sz w:val="32"/>
          <w:szCs w:val="32"/>
        </w:rPr>
        <w:t>Acknowledgments</w:t>
      </w:r>
    </w:p>
    <w:p w14:paraId="7DBD002F" w14:textId="104A9971" w:rsidR="00947358" w:rsidRPr="00947358" w:rsidRDefault="00904F75" w:rsidP="008C06A1">
      <w:pPr>
        <w:spacing w:line="240" w:lineRule="auto"/>
        <w:jc w:val="both"/>
        <w:rPr>
          <w:sz w:val="22"/>
          <w:szCs w:val="22"/>
        </w:rPr>
      </w:pPr>
      <w:r w:rsidRPr="00E80CFE">
        <w:rPr>
          <w:sz w:val="22"/>
          <w:szCs w:val="22"/>
        </w:rPr>
        <w:t xml:space="preserve">The authors also express their gratitude to all previous contributors and collaborators whose prior </w:t>
      </w:r>
      <w:r w:rsidR="00E43BA0">
        <w:rPr>
          <w:sz w:val="22"/>
          <w:szCs w:val="22"/>
        </w:rPr>
        <w:t>work</w:t>
      </w:r>
      <w:r w:rsidRPr="00E80CFE">
        <w:rPr>
          <w:sz w:val="22"/>
          <w:szCs w:val="22"/>
        </w:rPr>
        <w:t xml:space="preserve"> laid the groundwork for the present work</w:t>
      </w:r>
      <w:r w:rsidRPr="00904F75">
        <w:rPr>
          <w:sz w:val="22"/>
          <w:szCs w:val="22"/>
        </w:rPr>
        <w:t xml:space="preserve">, </w:t>
      </w:r>
      <w:r w:rsidR="00E43BA0">
        <w:rPr>
          <w:sz w:val="22"/>
          <w:szCs w:val="22"/>
        </w:rPr>
        <w:t>al</w:t>
      </w:r>
      <w:r w:rsidRPr="00904F75">
        <w:rPr>
          <w:sz w:val="22"/>
          <w:szCs w:val="22"/>
        </w:rPr>
        <w:t xml:space="preserve">though they were not directly involved in the development of </w:t>
      </w:r>
      <w:proofErr w:type="spellStart"/>
      <w:r w:rsidRPr="00E80CFE">
        <w:rPr>
          <w:i/>
          <w:iCs/>
          <w:sz w:val="22"/>
          <w:szCs w:val="22"/>
        </w:rPr>
        <w:t>HoloBio</w:t>
      </w:r>
      <w:proofErr w:type="spellEnd"/>
      <w:r w:rsidRPr="00947358">
        <w:rPr>
          <w:sz w:val="22"/>
          <w:szCs w:val="22"/>
        </w:rPr>
        <w:t>.</w:t>
      </w:r>
      <w:r>
        <w:rPr>
          <w:sz w:val="22"/>
          <w:szCs w:val="22"/>
        </w:rPr>
        <w:t xml:space="preserve"> </w:t>
      </w:r>
      <w:r w:rsidR="00947358" w:rsidRPr="00E80CFE">
        <w:rPr>
          <w:sz w:val="22"/>
          <w:szCs w:val="22"/>
          <w:lang w:val="es-CO"/>
        </w:rPr>
        <w:t>W. Mona, M. Gil, C. Trujillo, and R. Casta</w:t>
      </w:r>
      <w:r w:rsidR="00CE09B2" w:rsidRPr="00E80CFE">
        <w:rPr>
          <w:sz w:val="22"/>
          <w:szCs w:val="22"/>
          <w:lang w:val="es-CO"/>
        </w:rPr>
        <w:t>n</w:t>
      </w:r>
      <w:r w:rsidR="00947358" w:rsidRPr="00E80CFE">
        <w:rPr>
          <w:sz w:val="22"/>
          <w:szCs w:val="22"/>
          <w:lang w:val="es-CO"/>
        </w:rPr>
        <w:t xml:space="preserve">eda </w:t>
      </w:r>
      <w:proofErr w:type="spellStart"/>
      <w:r w:rsidR="00947358" w:rsidRPr="00E11FDD">
        <w:rPr>
          <w:sz w:val="22"/>
          <w:szCs w:val="22"/>
          <w:lang w:val="es-CO"/>
        </w:rPr>
        <w:t>acknowledge</w:t>
      </w:r>
      <w:proofErr w:type="spellEnd"/>
      <w:r w:rsidR="00947358" w:rsidRPr="00E11FDD">
        <w:rPr>
          <w:sz w:val="22"/>
          <w:szCs w:val="22"/>
          <w:lang w:val="es-CO"/>
        </w:rPr>
        <w:t xml:space="preserve"> </w:t>
      </w:r>
      <w:proofErr w:type="spellStart"/>
      <w:r w:rsidR="00947358" w:rsidRPr="00E11FDD">
        <w:rPr>
          <w:sz w:val="22"/>
          <w:szCs w:val="22"/>
          <w:lang w:val="es-CO"/>
        </w:rPr>
        <w:t>funding</w:t>
      </w:r>
      <w:proofErr w:type="spellEnd"/>
      <w:r w:rsidR="00947358" w:rsidRPr="00E11FDD">
        <w:rPr>
          <w:sz w:val="22"/>
          <w:szCs w:val="22"/>
          <w:lang w:val="es-CO"/>
        </w:rPr>
        <w:t xml:space="preserve"> </w:t>
      </w:r>
      <w:proofErr w:type="spellStart"/>
      <w:r w:rsidR="00947358" w:rsidRPr="00E11FDD">
        <w:rPr>
          <w:sz w:val="22"/>
          <w:szCs w:val="22"/>
          <w:lang w:val="es-CO"/>
        </w:rPr>
        <w:t>from</w:t>
      </w:r>
      <w:proofErr w:type="spellEnd"/>
      <w:r w:rsidR="00947358" w:rsidRPr="00E11FDD">
        <w:rPr>
          <w:sz w:val="22"/>
          <w:szCs w:val="22"/>
          <w:lang w:val="es-CO"/>
        </w:rPr>
        <w:t xml:space="preserve"> </w:t>
      </w:r>
      <w:proofErr w:type="spellStart"/>
      <w:r w:rsidR="00947358" w:rsidRPr="00E11FDD">
        <w:rPr>
          <w:sz w:val="22"/>
          <w:szCs w:val="22"/>
          <w:lang w:val="es-CO"/>
        </w:rPr>
        <w:t>the</w:t>
      </w:r>
      <w:proofErr w:type="spellEnd"/>
      <w:r w:rsidR="00947358" w:rsidRPr="00E80CFE">
        <w:rPr>
          <w:sz w:val="22"/>
          <w:szCs w:val="22"/>
          <w:lang w:val="es-CO"/>
        </w:rPr>
        <w:t xml:space="preserve"> Vicerrectoría de Ciencia, Tecnología e Innovación,</w:t>
      </w:r>
      <w:r w:rsidR="000C4F15" w:rsidRPr="00E80CFE">
        <w:rPr>
          <w:sz w:val="22"/>
          <w:szCs w:val="22"/>
          <w:lang w:val="es-CO"/>
        </w:rPr>
        <w:t xml:space="preserve"> </w:t>
      </w:r>
      <w:r w:rsidR="00947358" w:rsidRPr="00E80CFE">
        <w:rPr>
          <w:sz w:val="22"/>
          <w:szCs w:val="22"/>
          <w:lang w:val="es-CO"/>
        </w:rPr>
        <w:t xml:space="preserve">Universidad EAFIT. </w:t>
      </w:r>
      <w:r>
        <w:rPr>
          <w:sz w:val="22"/>
          <w:szCs w:val="22"/>
        </w:rPr>
        <w:t>A. Doblas acknowledge</w:t>
      </w:r>
      <w:r w:rsidR="00FB0772">
        <w:rPr>
          <w:sz w:val="22"/>
          <w:szCs w:val="22"/>
        </w:rPr>
        <w:t xml:space="preserve">s </w:t>
      </w:r>
      <w:r w:rsidR="00FB0772" w:rsidRPr="00FB0772">
        <w:rPr>
          <w:sz w:val="22"/>
          <w:szCs w:val="22"/>
        </w:rPr>
        <w:t>the support provided by National Science Foundation (2042563</w:t>
      </w:r>
      <w:r w:rsidR="00FB0772">
        <w:rPr>
          <w:sz w:val="22"/>
          <w:szCs w:val="22"/>
        </w:rPr>
        <w:t xml:space="preserve"> and </w:t>
      </w:r>
      <w:r w:rsidR="00FB0772" w:rsidRPr="00FB0772">
        <w:rPr>
          <w:sz w:val="22"/>
          <w:szCs w:val="22"/>
        </w:rPr>
        <w:t>2404769).</w:t>
      </w:r>
    </w:p>
    <w:p w14:paraId="365D1B73" w14:textId="77777777" w:rsidR="00947358" w:rsidRDefault="00947358" w:rsidP="00CE56AF">
      <w:pPr>
        <w:jc w:val="both"/>
        <w:rPr>
          <w:b/>
          <w:bCs/>
          <w:sz w:val="32"/>
          <w:szCs w:val="32"/>
        </w:rPr>
      </w:pPr>
    </w:p>
    <w:p w14:paraId="0435F03A" w14:textId="0542BD21" w:rsidR="00947358" w:rsidRDefault="00870257" w:rsidP="00CE56AF">
      <w:pPr>
        <w:jc w:val="both"/>
        <w:rPr>
          <w:b/>
          <w:bCs/>
          <w:sz w:val="32"/>
          <w:szCs w:val="32"/>
        </w:rPr>
      </w:pPr>
      <w:r>
        <w:rPr>
          <w:b/>
          <w:bCs/>
          <w:sz w:val="32"/>
          <w:szCs w:val="32"/>
        </w:rPr>
        <w:t>References</w:t>
      </w:r>
    </w:p>
    <w:sdt>
      <w:sdtPr>
        <w:rPr>
          <w:rFonts w:ascii="Aptos" w:hAnsi="Aptos"/>
          <w:b/>
          <w:bCs/>
          <w:color w:val="000000"/>
          <w:sz w:val="32"/>
          <w:szCs w:val="32"/>
        </w:rPr>
        <w:tag w:val="MENDELEY_BIBLIOGRAPHY"/>
        <w:id w:val="-69659677"/>
        <w:placeholder>
          <w:docPart w:val="DefaultPlaceholder_-1854013440"/>
        </w:placeholder>
      </w:sdtPr>
      <w:sdtContent>
        <w:p w14:paraId="0DC63BEE" w14:textId="113A8011" w:rsidR="00870257" w:rsidRPr="00870257" w:rsidDel="00870257" w:rsidRDefault="00870257" w:rsidP="00870257">
          <w:pPr>
            <w:autoSpaceDE w:val="0"/>
            <w:autoSpaceDN w:val="0"/>
            <w:ind w:hanging="640"/>
            <w:jc w:val="both"/>
            <w:divId w:val="2031569767"/>
            <w:rPr>
              <w:del w:id="16" w:author="Raul Andres Castañeda Quintero" w:date="2026-01-07T15:25:00Z" w16du:dateUtc="2026-01-07T20:25:00Z"/>
              <w:sz w:val="20"/>
              <w:szCs w:val="20"/>
            </w:rPr>
          </w:pPr>
          <w:r w:rsidRPr="00870257">
            <w:rPr>
              <w:rFonts w:ascii="Aptos" w:eastAsia="Times New Roman" w:hAnsi="Aptos"/>
              <w:bCs/>
              <w:color w:val="000000"/>
              <w:sz w:val="22"/>
              <w:szCs w:val="22"/>
            </w:rPr>
            <w:t xml:space="preserve">1. </w:t>
          </w:r>
          <w:r w:rsidRPr="00870257">
            <w:rPr>
              <w:rFonts w:ascii="Aptos" w:eastAsia="Times New Roman" w:hAnsi="Aptos"/>
              <w:bCs/>
              <w:color w:val="000000"/>
              <w:sz w:val="22"/>
              <w:szCs w:val="22"/>
            </w:rPr>
            <w:tab/>
          </w:r>
          <w:r w:rsidRPr="00870257">
            <w:rPr>
              <w:sz w:val="20"/>
              <w:szCs w:val="20"/>
            </w:rPr>
            <w:t>M. K. Kim, "Principles and techniques of digital holographic microscopy," SPIE Rev. 1, 18005 (2010).</w:t>
          </w:r>
        </w:p>
        <w:p w14:paraId="08F5D196" w14:textId="77777777" w:rsidR="00870257" w:rsidRPr="00870257" w:rsidRDefault="00870257" w:rsidP="00870257">
          <w:pPr>
            <w:autoSpaceDE w:val="0"/>
            <w:autoSpaceDN w:val="0"/>
            <w:ind w:hanging="640"/>
            <w:jc w:val="both"/>
            <w:divId w:val="1463962472"/>
            <w:rPr>
              <w:sz w:val="20"/>
              <w:szCs w:val="20"/>
            </w:rPr>
          </w:pPr>
          <w:r w:rsidRPr="00870257">
            <w:rPr>
              <w:sz w:val="20"/>
              <w:szCs w:val="20"/>
            </w:rPr>
            <w:t xml:space="preserve">2. </w:t>
          </w:r>
          <w:r w:rsidRPr="00870257">
            <w:rPr>
              <w:sz w:val="20"/>
              <w:szCs w:val="20"/>
            </w:rPr>
            <w:tab/>
            <w:t>A. and B. D. and G. M. and G. B. and K. L. and K. S. and L. P. and M. S. and S. J. and V. A. Kemper B. and Bauwens, "Label-Free Quantitative In Vitro Live Cell Imaging with Digital Holographic Microscopy," in Label-Free Monitoring of Cells in Vitro, J. Wegener, ed. (Springer International Publishing, 2019), pp. 219–272.</w:t>
          </w:r>
        </w:p>
        <w:p w14:paraId="59761CD7" w14:textId="77777777" w:rsidR="00870257" w:rsidRPr="00870257" w:rsidRDefault="00870257" w:rsidP="00870257">
          <w:pPr>
            <w:autoSpaceDE w:val="0"/>
            <w:autoSpaceDN w:val="0"/>
            <w:ind w:hanging="640"/>
            <w:jc w:val="both"/>
            <w:divId w:val="1071267582"/>
            <w:rPr>
              <w:sz w:val="20"/>
              <w:szCs w:val="20"/>
            </w:rPr>
          </w:pPr>
          <w:r w:rsidRPr="00870257">
            <w:rPr>
              <w:sz w:val="20"/>
              <w:szCs w:val="20"/>
            </w:rPr>
            <w:t xml:space="preserve">3. </w:t>
          </w:r>
          <w:r w:rsidRPr="00870257">
            <w:rPr>
              <w:sz w:val="20"/>
              <w:szCs w:val="20"/>
            </w:rPr>
            <w:tab/>
            <w:t xml:space="preserve">B. </w:t>
          </w:r>
          <w:proofErr w:type="spellStart"/>
          <w:r w:rsidRPr="00870257">
            <w:rPr>
              <w:sz w:val="20"/>
              <w:szCs w:val="20"/>
            </w:rPr>
            <w:t>Rappaz</w:t>
          </w:r>
          <w:proofErr w:type="spellEnd"/>
          <w:r w:rsidRPr="00870257">
            <w:rPr>
              <w:sz w:val="20"/>
              <w:szCs w:val="20"/>
            </w:rPr>
            <w:t xml:space="preserve">, A. </w:t>
          </w:r>
          <w:proofErr w:type="spellStart"/>
          <w:r w:rsidRPr="00870257">
            <w:rPr>
              <w:sz w:val="20"/>
              <w:szCs w:val="20"/>
            </w:rPr>
            <w:t>Barbul</w:t>
          </w:r>
          <w:proofErr w:type="spellEnd"/>
          <w:r w:rsidRPr="00870257">
            <w:rPr>
              <w:sz w:val="20"/>
              <w:szCs w:val="20"/>
            </w:rPr>
            <w:t xml:space="preserve">, Y. Emery, R. Korenstein, C. </w:t>
          </w:r>
          <w:proofErr w:type="spellStart"/>
          <w:r w:rsidRPr="00870257">
            <w:rPr>
              <w:sz w:val="20"/>
              <w:szCs w:val="20"/>
            </w:rPr>
            <w:t>Depeursinge</w:t>
          </w:r>
          <w:proofErr w:type="spellEnd"/>
          <w:r w:rsidRPr="00870257">
            <w:rPr>
              <w:sz w:val="20"/>
              <w:szCs w:val="20"/>
            </w:rPr>
            <w:t xml:space="preserve">, P. J. </w:t>
          </w:r>
          <w:proofErr w:type="spellStart"/>
          <w:r w:rsidRPr="00870257">
            <w:rPr>
              <w:sz w:val="20"/>
              <w:szCs w:val="20"/>
            </w:rPr>
            <w:t>Magistretti</w:t>
          </w:r>
          <w:proofErr w:type="spellEnd"/>
          <w:r w:rsidRPr="00870257">
            <w:rPr>
              <w:sz w:val="20"/>
              <w:szCs w:val="20"/>
            </w:rPr>
            <w:t>, and P. Marquet, "Comparative study of human erythrocytes by digital holographic microscopy, confocal microscopy, and impedance volume analyzer," Cytometry Part A 73, 895–903 (2008).</w:t>
          </w:r>
        </w:p>
        <w:p w14:paraId="233D4A89" w14:textId="77777777" w:rsidR="00870257" w:rsidRPr="00870257" w:rsidRDefault="00870257" w:rsidP="00870257">
          <w:pPr>
            <w:autoSpaceDE w:val="0"/>
            <w:autoSpaceDN w:val="0"/>
            <w:ind w:hanging="640"/>
            <w:jc w:val="both"/>
            <w:divId w:val="761142474"/>
            <w:rPr>
              <w:sz w:val="20"/>
              <w:szCs w:val="20"/>
            </w:rPr>
          </w:pPr>
          <w:r w:rsidRPr="00870257">
            <w:rPr>
              <w:sz w:val="20"/>
              <w:szCs w:val="20"/>
            </w:rPr>
            <w:t xml:space="preserve">4. </w:t>
          </w:r>
          <w:r w:rsidRPr="00870257">
            <w:rPr>
              <w:sz w:val="20"/>
              <w:szCs w:val="20"/>
            </w:rPr>
            <w:tab/>
            <w:t>X. Ren, F. Zhang, G. Gao, D. Gao, and P. Su, "Biophysical and Morphological Cell Features Retrieved by Digital Holographic Microscopy Correlate with Drug-Induced Changes in Cell Migration Behavior," Anal Chem 96, 20526–20534 (2024).</w:t>
          </w:r>
        </w:p>
        <w:p w14:paraId="016128DD" w14:textId="77777777" w:rsidR="00870257" w:rsidRPr="00870257" w:rsidRDefault="00870257" w:rsidP="00870257">
          <w:pPr>
            <w:autoSpaceDE w:val="0"/>
            <w:autoSpaceDN w:val="0"/>
            <w:ind w:hanging="640"/>
            <w:jc w:val="both"/>
            <w:divId w:val="1155609236"/>
            <w:rPr>
              <w:sz w:val="20"/>
              <w:szCs w:val="20"/>
            </w:rPr>
          </w:pPr>
          <w:r w:rsidRPr="00870257">
            <w:rPr>
              <w:sz w:val="20"/>
              <w:szCs w:val="20"/>
            </w:rPr>
            <w:t xml:space="preserve">5. </w:t>
          </w:r>
          <w:r w:rsidRPr="00870257">
            <w:rPr>
              <w:sz w:val="20"/>
              <w:szCs w:val="20"/>
            </w:rPr>
            <w:tab/>
            <w:t>J. Kim and S. J. Lee, "Digital in-line holographic microscopy for label-free identification and tracking of biological cells," Mil Med Res 11, 38 (2024).</w:t>
          </w:r>
        </w:p>
        <w:p w14:paraId="07695784" w14:textId="77777777" w:rsidR="00870257" w:rsidRPr="00870257" w:rsidRDefault="00870257" w:rsidP="00870257">
          <w:pPr>
            <w:autoSpaceDE w:val="0"/>
            <w:autoSpaceDN w:val="0"/>
            <w:ind w:hanging="640"/>
            <w:jc w:val="both"/>
            <w:divId w:val="1770007261"/>
            <w:rPr>
              <w:sz w:val="20"/>
              <w:szCs w:val="20"/>
            </w:rPr>
          </w:pPr>
          <w:r w:rsidRPr="00870257">
            <w:rPr>
              <w:sz w:val="20"/>
              <w:szCs w:val="20"/>
            </w:rPr>
            <w:t xml:space="preserve">6. </w:t>
          </w:r>
          <w:r w:rsidRPr="00870257">
            <w:rPr>
              <w:sz w:val="20"/>
              <w:szCs w:val="20"/>
            </w:rPr>
            <w:tab/>
            <w:t>C. J. Potter, Z. Xiong, and E. McLeod, "Clinical and Biomedical Applications of Lensless Holographic Microscopy," Laser Photon Rev 18, 2400197 (2024).</w:t>
          </w:r>
        </w:p>
        <w:p w14:paraId="6F4F2364" w14:textId="77777777" w:rsidR="00870257" w:rsidRPr="00870257" w:rsidRDefault="00870257" w:rsidP="00870257">
          <w:pPr>
            <w:autoSpaceDE w:val="0"/>
            <w:autoSpaceDN w:val="0"/>
            <w:ind w:hanging="640"/>
            <w:jc w:val="both"/>
            <w:divId w:val="1427724423"/>
            <w:rPr>
              <w:sz w:val="20"/>
              <w:szCs w:val="20"/>
            </w:rPr>
          </w:pPr>
          <w:r w:rsidRPr="00870257">
            <w:rPr>
              <w:sz w:val="20"/>
              <w:szCs w:val="20"/>
            </w:rPr>
            <w:t xml:space="preserve">7. </w:t>
          </w:r>
          <w:r w:rsidRPr="00870257">
            <w:rPr>
              <w:sz w:val="20"/>
              <w:szCs w:val="20"/>
            </w:rPr>
            <w:tab/>
            <w:t xml:space="preserve">G. T. </w:t>
          </w:r>
          <w:proofErr w:type="spellStart"/>
          <w:r w:rsidRPr="00870257">
            <w:rPr>
              <w:sz w:val="20"/>
              <w:szCs w:val="20"/>
            </w:rPr>
            <w:t>Nehmetallah</w:t>
          </w:r>
          <w:proofErr w:type="spellEnd"/>
          <w:r w:rsidRPr="00870257">
            <w:rPr>
              <w:sz w:val="20"/>
              <w:szCs w:val="20"/>
            </w:rPr>
            <w:t>, R. Aylo, and L. Williams, Analog and Digital Holography with MATLAB (SPIE Press, n.d.).</w:t>
          </w:r>
        </w:p>
        <w:p w14:paraId="4A0DA0C3" w14:textId="77777777" w:rsidR="00870257" w:rsidRPr="00870257" w:rsidRDefault="00870257" w:rsidP="00870257">
          <w:pPr>
            <w:autoSpaceDE w:val="0"/>
            <w:autoSpaceDN w:val="0"/>
            <w:ind w:hanging="640"/>
            <w:jc w:val="both"/>
            <w:divId w:val="853349084"/>
            <w:rPr>
              <w:sz w:val="20"/>
              <w:szCs w:val="20"/>
            </w:rPr>
          </w:pPr>
          <w:r w:rsidRPr="00870257">
            <w:rPr>
              <w:sz w:val="20"/>
              <w:szCs w:val="20"/>
            </w:rPr>
            <w:t xml:space="preserve">8. </w:t>
          </w:r>
          <w:r w:rsidRPr="00870257">
            <w:rPr>
              <w:sz w:val="20"/>
              <w:szCs w:val="20"/>
            </w:rPr>
            <w:tab/>
            <w:t xml:space="preserve">R. Castañeda, C. Trujillo, and A. Doblas, "pyDHM: A Python library for applications in digital holographic microscopy," </w:t>
          </w:r>
          <w:proofErr w:type="spellStart"/>
          <w:r w:rsidRPr="00870257">
            <w:rPr>
              <w:sz w:val="20"/>
              <w:szCs w:val="20"/>
            </w:rPr>
            <w:t>PLoS</w:t>
          </w:r>
          <w:proofErr w:type="spellEnd"/>
          <w:r w:rsidRPr="00870257">
            <w:rPr>
              <w:sz w:val="20"/>
              <w:szCs w:val="20"/>
            </w:rPr>
            <w:t xml:space="preserve"> One 17, 1–23 (2022).</w:t>
          </w:r>
        </w:p>
        <w:p w14:paraId="07DD2A97" w14:textId="77777777" w:rsidR="00870257" w:rsidRPr="00870257" w:rsidRDefault="00870257" w:rsidP="00870257">
          <w:pPr>
            <w:autoSpaceDE w:val="0"/>
            <w:autoSpaceDN w:val="0"/>
            <w:ind w:hanging="640"/>
            <w:jc w:val="both"/>
            <w:divId w:val="1988513601"/>
            <w:rPr>
              <w:sz w:val="20"/>
              <w:szCs w:val="20"/>
            </w:rPr>
          </w:pPr>
          <w:r w:rsidRPr="00870257">
            <w:rPr>
              <w:sz w:val="20"/>
              <w:szCs w:val="20"/>
            </w:rPr>
            <w:t xml:space="preserve">9. </w:t>
          </w:r>
          <w:r w:rsidRPr="00870257">
            <w:rPr>
              <w:sz w:val="20"/>
              <w:szCs w:val="20"/>
            </w:rPr>
            <w:tab/>
            <w:t xml:space="preserve">S. Barkley, T. G. </w:t>
          </w:r>
          <w:proofErr w:type="spellStart"/>
          <w:r w:rsidRPr="00870257">
            <w:rPr>
              <w:sz w:val="20"/>
              <w:szCs w:val="20"/>
            </w:rPr>
            <w:t>Dimiduk</w:t>
          </w:r>
          <w:proofErr w:type="spellEnd"/>
          <w:r w:rsidRPr="00870257">
            <w:rPr>
              <w:sz w:val="20"/>
              <w:szCs w:val="20"/>
            </w:rPr>
            <w:t xml:space="preserve">, J. Fung, D. M. Kaz, V. N. Manoharan, R. McGorty, R. W. Perry, and A. Wang, "Holographic Microscopy </w:t>
          </w:r>
          <w:proofErr w:type="gramStart"/>
          <w:r w:rsidRPr="00870257">
            <w:rPr>
              <w:sz w:val="20"/>
              <w:szCs w:val="20"/>
            </w:rPr>
            <w:t>With</w:t>
          </w:r>
          <w:proofErr w:type="gramEnd"/>
          <w:r w:rsidRPr="00870257">
            <w:rPr>
              <w:sz w:val="20"/>
              <w:szCs w:val="20"/>
            </w:rPr>
            <w:t xml:space="preserve"> Python and </w:t>
          </w:r>
          <w:proofErr w:type="spellStart"/>
          <w:r w:rsidRPr="00870257">
            <w:rPr>
              <w:sz w:val="20"/>
              <w:szCs w:val="20"/>
            </w:rPr>
            <w:t>HoloPy</w:t>
          </w:r>
          <w:proofErr w:type="spellEnd"/>
          <w:r w:rsidRPr="00870257">
            <w:rPr>
              <w:sz w:val="20"/>
              <w:szCs w:val="20"/>
            </w:rPr>
            <w:t xml:space="preserve">," </w:t>
          </w:r>
          <w:proofErr w:type="spellStart"/>
          <w:r w:rsidRPr="00870257">
            <w:rPr>
              <w:sz w:val="20"/>
              <w:szCs w:val="20"/>
            </w:rPr>
            <w:t>Comput</w:t>
          </w:r>
          <w:proofErr w:type="spellEnd"/>
          <w:r w:rsidRPr="00870257">
            <w:rPr>
              <w:sz w:val="20"/>
              <w:szCs w:val="20"/>
            </w:rPr>
            <w:t xml:space="preserve"> Sci Eng 22, 72–82 (2020).</w:t>
          </w:r>
        </w:p>
        <w:p w14:paraId="4AB79CDA" w14:textId="77777777" w:rsidR="00870257" w:rsidRPr="00870257" w:rsidRDefault="00870257" w:rsidP="00870257">
          <w:pPr>
            <w:autoSpaceDE w:val="0"/>
            <w:autoSpaceDN w:val="0"/>
            <w:ind w:hanging="640"/>
            <w:jc w:val="both"/>
            <w:divId w:val="1694646967"/>
            <w:rPr>
              <w:sz w:val="20"/>
              <w:szCs w:val="20"/>
            </w:rPr>
          </w:pPr>
          <w:r w:rsidRPr="00870257">
            <w:rPr>
              <w:sz w:val="20"/>
              <w:szCs w:val="20"/>
            </w:rPr>
            <w:t xml:space="preserve">10. </w:t>
          </w:r>
          <w:r w:rsidRPr="00870257">
            <w:rPr>
              <w:sz w:val="20"/>
              <w:szCs w:val="20"/>
            </w:rPr>
            <w:tab/>
            <w:t>P. Piedrahita-Quintero, C. Trujillo, and J. Garcia-Sucerquia, "</w:t>
          </w:r>
          <w:proofErr w:type="spellStart"/>
          <w:r w:rsidRPr="00870257">
            <w:rPr>
              <w:sz w:val="20"/>
              <w:szCs w:val="20"/>
            </w:rPr>
            <w:t>JDiffraction</w:t>
          </w:r>
          <w:proofErr w:type="spellEnd"/>
          <w:r w:rsidRPr="00870257">
            <w:rPr>
              <w:sz w:val="20"/>
              <w:szCs w:val="20"/>
            </w:rPr>
            <w:t xml:space="preserve">: A GPGPU-accelerated JAVA library for numerical propagation of scalar wave fields," </w:t>
          </w:r>
          <w:proofErr w:type="spellStart"/>
          <w:r w:rsidRPr="00870257">
            <w:rPr>
              <w:sz w:val="20"/>
              <w:szCs w:val="20"/>
            </w:rPr>
            <w:t>Comput</w:t>
          </w:r>
          <w:proofErr w:type="spellEnd"/>
          <w:r w:rsidRPr="00870257">
            <w:rPr>
              <w:sz w:val="20"/>
              <w:szCs w:val="20"/>
            </w:rPr>
            <w:t xml:space="preserve"> Phys Commun (2017).</w:t>
          </w:r>
        </w:p>
        <w:p w14:paraId="0109214E" w14:textId="77777777" w:rsidR="00870257" w:rsidRPr="00870257" w:rsidRDefault="00870257" w:rsidP="00870257">
          <w:pPr>
            <w:autoSpaceDE w:val="0"/>
            <w:autoSpaceDN w:val="0"/>
            <w:ind w:hanging="640"/>
            <w:jc w:val="both"/>
            <w:divId w:val="925966441"/>
            <w:rPr>
              <w:sz w:val="20"/>
              <w:szCs w:val="20"/>
            </w:rPr>
          </w:pPr>
          <w:r w:rsidRPr="00870257">
            <w:rPr>
              <w:sz w:val="20"/>
              <w:szCs w:val="20"/>
            </w:rPr>
            <w:t xml:space="preserve">11. </w:t>
          </w:r>
          <w:r w:rsidRPr="00870257">
            <w:rPr>
              <w:sz w:val="20"/>
              <w:szCs w:val="20"/>
            </w:rPr>
            <w:tab/>
            <w:t>P. Piedrahita-Quintero, R. Castañeda, and J. Garcia-Sucerquia, "Numerical wave propagation in ImageJ," Appl. Opt. 54, 6410–6415 (2015).</w:t>
          </w:r>
        </w:p>
        <w:p w14:paraId="564F5319" w14:textId="77777777" w:rsidR="00870257" w:rsidRPr="00870257" w:rsidRDefault="00870257" w:rsidP="00870257">
          <w:pPr>
            <w:autoSpaceDE w:val="0"/>
            <w:autoSpaceDN w:val="0"/>
            <w:ind w:hanging="640"/>
            <w:jc w:val="both"/>
            <w:divId w:val="1296374616"/>
            <w:rPr>
              <w:sz w:val="20"/>
              <w:szCs w:val="20"/>
            </w:rPr>
          </w:pPr>
          <w:r w:rsidRPr="00870257">
            <w:rPr>
              <w:sz w:val="20"/>
              <w:szCs w:val="20"/>
            </w:rPr>
            <w:t xml:space="preserve">12. </w:t>
          </w:r>
          <w:r w:rsidRPr="00870257">
            <w:rPr>
              <w:sz w:val="20"/>
              <w:szCs w:val="20"/>
            </w:rPr>
            <w:tab/>
            <w:t xml:space="preserve">T. Shimobaba, J. Weng, T. Sakurai, N. Okada, T. </w:t>
          </w:r>
          <w:proofErr w:type="spellStart"/>
          <w:r w:rsidRPr="00870257">
            <w:rPr>
              <w:sz w:val="20"/>
              <w:szCs w:val="20"/>
            </w:rPr>
            <w:t>Nishitsuji</w:t>
          </w:r>
          <w:proofErr w:type="spellEnd"/>
          <w:r w:rsidRPr="00870257">
            <w:rPr>
              <w:sz w:val="20"/>
              <w:szCs w:val="20"/>
            </w:rPr>
            <w:t xml:space="preserve">, N. Takada, A. Shiraki, N. Masuda, and T. Ito, "Computational wave optics library for C++: CWO++ library," </w:t>
          </w:r>
          <w:proofErr w:type="spellStart"/>
          <w:r w:rsidRPr="00870257">
            <w:rPr>
              <w:sz w:val="20"/>
              <w:szCs w:val="20"/>
            </w:rPr>
            <w:t>Comput</w:t>
          </w:r>
          <w:proofErr w:type="spellEnd"/>
          <w:r w:rsidRPr="00870257">
            <w:rPr>
              <w:sz w:val="20"/>
              <w:szCs w:val="20"/>
            </w:rPr>
            <w:t xml:space="preserve"> Phys Commun 183, 1124–1138 (2012).</w:t>
          </w:r>
        </w:p>
        <w:p w14:paraId="3C33D4E7" w14:textId="77777777" w:rsidR="00870257" w:rsidRPr="00870257" w:rsidRDefault="00870257" w:rsidP="00870257">
          <w:pPr>
            <w:autoSpaceDE w:val="0"/>
            <w:autoSpaceDN w:val="0"/>
            <w:ind w:hanging="640"/>
            <w:jc w:val="both"/>
            <w:divId w:val="1325859437"/>
            <w:rPr>
              <w:sz w:val="20"/>
              <w:szCs w:val="20"/>
            </w:rPr>
          </w:pPr>
          <w:r w:rsidRPr="00870257">
            <w:rPr>
              <w:sz w:val="20"/>
              <w:szCs w:val="20"/>
            </w:rPr>
            <w:t>13</w:t>
          </w:r>
          <w:proofErr w:type="gramStart"/>
          <w:r w:rsidRPr="00870257">
            <w:rPr>
              <w:sz w:val="20"/>
              <w:szCs w:val="20"/>
            </w:rPr>
            <w:t xml:space="preserve">. </w:t>
          </w:r>
          <w:r w:rsidRPr="00870257">
            <w:rPr>
              <w:sz w:val="20"/>
              <w:szCs w:val="20"/>
            </w:rPr>
            <w:tab/>
            <w:t>J</w:t>
          </w:r>
          <w:proofErr w:type="gramEnd"/>
          <w:r w:rsidRPr="00870257">
            <w:rPr>
              <w:sz w:val="20"/>
              <w:szCs w:val="20"/>
            </w:rPr>
            <w:t xml:space="preserve">. Hong, Y. Kim, H. Bae, and S. Hong, "OpenHolo: </w:t>
          </w:r>
          <w:proofErr w:type="gramStart"/>
          <w:r w:rsidRPr="00870257">
            <w:rPr>
              <w:sz w:val="20"/>
              <w:szCs w:val="20"/>
            </w:rPr>
            <w:t>Open source</w:t>
          </w:r>
          <w:proofErr w:type="gramEnd"/>
          <w:r w:rsidRPr="00870257">
            <w:rPr>
              <w:sz w:val="20"/>
              <w:szCs w:val="20"/>
            </w:rPr>
            <w:t xml:space="preserve"> library for hologram generation, reconstruction and signal processing," in Imaging and Applied Optics Congress (</w:t>
          </w:r>
          <w:proofErr w:type="spellStart"/>
          <w:r w:rsidRPr="00870257">
            <w:rPr>
              <w:sz w:val="20"/>
              <w:szCs w:val="20"/>
            </w:rPr>
            <w:t>Optica</w:t>
          </w:r>
          <w:proofErr w:type="spellEnd"/>
          <w:r w:rsidRPr="00870257">
            <w:rPr>
              <w:sz w:val="20"/>
              <w:szCs w:val="20"/>
            </w:rPr>
            <w:t xml:space="preserve"> Publishing Group, 2020), p. HF3G.1.</w:t>
          </w:r>
        </w:p>
        <w:p w14:paraId="2B7B79A9" w14:textId="77777777" w:rsidR="00870257" w:rsidRPr="00870257" w:rsidRDefault="00870257" w:rsidP="00870257">
          <w:pPr>
            <w:autoSpaceDE w:val="0"/>
            <w:autoSpaceDN w:val="0"/>
            <w:ind w:hanging="640"/>
            <w:jc w:val="both"/>
            <w:divId w:val="1278365606"/>
            <w:rPr>
              <w:sz w:val="20"/>
              <w:szCs w:val="20"/>
            </w:rPr>
          </w:pPr>
          <w:r w:rsidRPr="00870257">
            <w:rPr>
              <w:sz w:val="20"/>
              <w:szCs w:val="20"/>
            </w:rPr>
            <w:t xml:space="preserve">14. </w:t>
          </w:r>
          <w:r w:rsidRPr="00870257">
            <w:rPr>
              <w:sz w:val="20"/>
              <w:szCs w:val="20"/>
            </w:rPr>
            <w:tab/>
            <w:t>C. Buitrago-Duque and J. Garcia-Sucerquia, "Realistic simulation and real-time reconstruction of digital holographic microscopy experiments in ImageJ," Appl. Opt. 61, B56–B63 (2022).</w:t>
          </w:r>
        </w:p>
        <w:p w14:paraId="3AF716C5" w14:textId="77777777" w:rsidR="00870257" w:rsidRPr="00870257" w:rsidRDefault="00870257" w:rsidP="00870257">
          <w:pPr>
            <w:autoSpaceDE w:val="0"/>
            <w:autoSpaceDN w:val="0"/>
            <w:ind w:hanging="640"/>
            <w:jc w:val="both"/>
            <w:divId w:val="263073383"/>
            <w:rPr>
              <w:sz w:val="20"/>
              <w:szCs w:val="20"/>
            </w:rPr>
          </w:pPr>
          <w:r w:rsidRPr="00870257">
            <w:rPr>
              <w:sz w:val="20"/>
              <w:szCs w:val="20"/>
            </w:rPr>
            <w:t xml:space="preserve">15. </w:t>
          </w:r>
          <w:r w:rsidRPr="00870257">
            <w:rPr>
              <w:sz w:val="20"/>
              <w:szCs w:val="20"/>
            </w:rPr>
            <w:tab/>
            <w:t xml:space="preserve">C. Trujillo, P. Piedrahita-Quintero, and J. Garcia-Sucerquia, "Digital </w:t>
          </w:r>
          <w:proofErr w:type="spellStart"/>
          <w:r w:rsidRPr="00870257">
            <w:rPr>
              <w:sz w:val="20"/>
              <w:szCs w:val="20"/>
            </w:rPr>
            <w:t>lensless</w:t>
          </w:r>
          <w:proofErr w:type="spellEnd"/>
          <w:r w:rsidRPr="00870257">
            <w:rPr>
              <w:sz w:val="20"/>
              <w:szCs w:val="20"/>
            </w:rPr>
            <w:t xml:space="preserve"> holographic microscopy: numerical simulation and reconstruction with ImageJ," Appl </w:t>
          </w:r>
          <w:proofErr w:type="spellStart"/>
          <w:r w:rsidRPr="00870257">
            <w:rPr>
              <w:sz w:val="20"/>
              <w:szCs w:val="20"/>
            </w:rPr>
            <w:t>Opt</w:t>
          </w:r>
          <w:proofErr w:type="spellEnd"/>
          <w:r w:rsidRPr="00870257">
            <w:rPr>
              <w:sz w:val="20"/>
              <w:szCs w:val="20"/>
            </w:rPr>
            <w:t xml:space="preserve"> 59, 5788 (2020).</w:t>
          </w:r>
        </w:p>
        <w:p w14:paraId="34315D42" w14:textId="77777777" w:rsidR="00870257" w:rsidRPr="00870257" w:rsidRDefault="00870257" w:rsidP="00870257">
          <w:pPr>
            <w:autoSpaceDE w:val="0"/>
            <w:autoSpaceDN w:val="0"/>
            <w:ind w:hanging="640"/>
            <w:jc w:val="both"/>
            <w:divId w:val="858084227"/>
            <w:rPr>
              <w:sz w:val="20"/>
              <w:szCs w:val="20"/>
            </w:rPr>
          </w:pPr>
          <w:r w:rsidRPr="00870257">
            <w:rPr>
              <w:sz w:val="20"/>
              <w:szCs w:val="20"/>
            </w:rPr>
            <w:lastRenderedPageBreak/>
            <w:t xml:space="preserve">16. </w:t>
          </w:r>
          <w:r w:rsidRPr="00870257">
            <w:rPr>
              <w:sz w:val="20"/>
              <w:szCs w:val="20"/>
            </w:rPr>
            <w:tab/>
          </w:r>
          <w:proofErr w:type="spellStart"/>
          <w:r w:rsidRPr="00870257">
            <w:rPr>
              <w:sz w:val="20"/>
              <w:szCs w:val="20"/>
            </w:rPr>
            <w:t>LyncéeTec</w:t>
          </w:r>
          <w:proofErr w:type="spellEnd"/>
          <w:r w:rsidRPr="00870257">
            <w:rPr>
              <w:sz w:val="20"/>
              <w:szCs w:val="20"/>
            </w:rPr>
            <w:t xml:space="preserve">, "Digital Holography | DHM® by </w:t>
          </w:r>
          <w:proofErr w:type="spellStart"/>
          <w:r w:rsidRPr="00870257">
            <w:rPr>
              <w:sz w:val="20"/>
              <w:szCs w:val="20"/>
            </w:rPr>
            <w:t>LyncéeTec</w:t>
          </w:r>
          <w:proofErr w:type="spellEnd"/>
          <w:r w:rsidRPr="00870257">
            <w:rPr>
              <w:sz w:val="20"/>
              <w:szCs w:val="20"/>
            </w:rPr>
            <w:t>," https://www.lynceetec.com/digital-holography/.</w:t>
          </w:r>
        </w:p>
        <w:p w14:paraId="64D370B6" w14:textId="77777777" w:rsidR="00870257" w:rsidRPr="00870257" w:rsidRDefault="00870257" w:rsidP="00870257">
          <w:pPr>
            <w:autoSpaceDE w:val="0"/>
            <w:autoSpaceDN w:val="0"/>
            <w:ind w:hanging="640"/>
            <w:jc w:val="both"/>
            <w:divId w:val="2065370823"/>
            <w:rPr>
              <w:sz w:val="20"/>
              <w:szCs w:val="20"/>
            </w:rPr>
          </w:pPr>
          <w:r w:rsidRPr="00870257">
            <w:rPr>
              <w:sz w:val="20"/>
              <w:szCs w:val="20"/>
            </w:rPr>
            <w:t xml:space="preserve">17. </w:t>
          </w:r>
          <w:r w:rsidRPr="00870257">
            <w:rPr>
              <w:sz w:val="20"/>
              <w:szCs w:val="20"/>
            </w:rPr>
            <w:tab/>
            <w:t xml:space="preserve">T. Xu, X. He, Z. Zhang, S. Montague, E. Gardiner, and W. M. Lee, "Software package for off-axis digital holographic microscopy imaging processing," in </w:t>
          </w:r>
          <w:proofErr w:type="spellStart"/>
          <w:r w:rsidRPr="00870257">
            <w:rPr>
              <w:sz w:val="20"/>
              <w:szCs w:val="20"/>
            </w:rPr>
            <w:t>Biophotonics</w:t>
          </w:r>
          <w:proofErr w:type="spellEnd"/>
          <w:r w:rsidRPr="00870257">
            <w:rPr>
              <w:sz w:val="20"/>
              <w:szCs w:val="20"/>
            </w:rPr>
            <w:t xml:space="preserve"> Australasia 2019, E. M. </w:t>
          </w:r>
          <w:proofErr w:type="spellStart"/>
          <w:r w:rsidRPr="00870257">
            <w:rPr>
              <w:sz w:val="20"/>
              <w:szCs w:val="20"/>
            </w:rPr>
            <w:t>Goldys</w:t>
          </w:r>
          <w:proofErr w:type="spellEnd"/>
          <w:r w:rsidRPr="00870257">
            <w:rPr>
              <w:sz w:val="20"/>
              <w:szCs w:val="20"/>
            </w:rPr>
            <w:t xml:space="preserve"> and B. C. Gibson, eds. (SPIE, 2019), Vol. 11202, p. 112021C.</w:t>
          </w:r>
        </w:p>
        <w:p w14:paraId="1E97D7C0" w14:textId="77777777" w:rsidR="00870257" w:rsidRPr="00870257" w:rsidRDefault="00870257" w:rsidP="00870257">
          <w:pPr>
            <w:autoSpaceDE w:val="0"/>
            <w:autoSpaceDN w:val="0"/>
            <w:ind w:hanging="640"/>
            <w:jc w:val="both"/>
            <w:divId w:val="2012830066"/>
            <w:rPr>
              <w:sz w:val="20"/>
              <w:szCs w:val="20"/>
            </w:rPr>
          </w:pPr>
          <w:r w:rsidRPr="00870257">
            <w:rPr>
              <w:sz w:val="20"/>
              <w:szCs w:val="20"/>
            </w:rPr>
            <w:t xml:space="preserve">18. </w:t>
          </w:r>
          <w:r w:rsidRPr="00870257">
            <w:rPr>
              <w:sz w:val="20"/>
              <w:szCs w:val="20"/>
            </w:rPr>
            <w:tab/>
            <w:t>M. H. Jericho and H. J. Kreuzer, "Point Source Digital In-line Holographic Microscopy," in Coherent Light Microscopy, P. Ferraro, A. Wax, and Z. Zalevvsky, eds. (Springer-Verlag Berlin Heidelberg, 2011), pp. 3–30.</w:t>
          </w:r>
        </w:p>
        <w:p w14:paraId="423CAE3A" w14:textId="77777777" w:rsidR="00870257" w:rsidRPr="00870257" w:rsidRDefault="00870257" w:rsidP="00870257">
          <w:pPr>
            <w:autoSpaceDE w:val="0"/>
            <w:autoSpaceDN w:val="0"/>
            <w:ind w:hanging="640"/>
            <w:jc w:val="both"/>
            <w:divId w:val="910654526"/>
            <w:rPr>
              <w:sz w:val="20"/>
              <w:szCs w:val="20"/>
            </w:rPr>
          </w:pPr>
          <w:r w:rsidRPr="00870257">
            <w:rPr>
              <w:sz w:val="20"/>
              <w:szCs w:val="20"/>
            </w:rPr>
            <w:t xml:space="preserve">19. </w:t>
          </w:r>
          <w:r w:rsidRPr="00870257">
            <w:rPr>
              <w:sz w:val="20"/>
              <w:szCs w:val="20"/>
            </w:rPr>
            <w:tab/>
            <w:t>E. Sánchez-</w:t>
          </w:r>
          <w:proofErr w:type="spellStart"/>
          <w:r w:rsidRPr="00870257">
            <w:rPr>
              <w:sz w:val="20"/>
              <w:szCs w:val="20"/>
            </w:rPr>
            <w:t>Ortiga</w:t>
          </w:r>
          <w:proofErr w:type="spellEnd"/>
          <w:r w:rsidRPr="00870257">
            <w:rPr>
              <w:sz w:val="20"/>
              <w:szCs w:val="20"/>
            </w:rPr>
            <w:t xml:space="preserve">, A. Doblas, G. Saavedra, M. Martínez-Corral, J. Garcia-Sucerquia, G. Saavedra, and J. Garcia-Sucerquia, "Off-axis digital holographic microscopy: practical design parameters for operating at diffraction limit," Appl </w:t>
          </w:r>
          <w:proofErr w:type="spellStart"/>
          <w:r w:rsidRPr="00870257">
            <w:rPr>
              <w:sz w:val="20"/>
              <w:szCs w:val="20"/>
            </w:rPr>
            <w:t>Opt</w:t>
          </w:r>
          <w:proofErr w:type="spellEnd"/>
          <w:r w:rsidRPr="00870257">
            <w:rPr>
              <w:sz w:val="20"/>
              <w:szCs w:val="20"/>
            </w:rPr>
            <w:t xml:space="preserve"> 53, 2058–2066 (2014).</w:t>
          </w:r>
        </w:p>
        <w:p w14:paraId="2CF4B9DE" w14:textId="77777777" w:rsidR="00870257" w:rsidRPr="00870257" w:rsidRDefault="00870257" w:rsidP="00870257">
          <w:pPr>
            <w:autoSpaceDE w:val="0"/>
            <w:autoSpaceDN w:val="0"/>
            <w:ind w:hanging="640"/>
            <w:jc w:val="both"/>
            <w:divId w:val="1805347498"/>
            <w:rPr>
              <w:sz w:val="20"/>
              <w:szCs w:val="20"/>
            </w:rPr>
          </w:pPr>
          <w:r w:rsidRPr="00870257">
            <w:rPr>
              <w:sz w:val="20"/>
              <w:szCs w:val="20"/>
            </w:rPr>
            <w:t xml:space="preserve">20. </w:t>
          </w:r>
          <w:r w:rsidRPr="00870257">
            <w:rPr>
              <w:sz w:val="20"/>
              <w:szCs w:val="20"/>
            </w:rPr>
            <w:tab/>
            <w:t xml:space="preserve">S. Obando-Vásquez, A. Doblas, and C. Trujillo, "Semi-heuristic phase compensation in digital holographic microscopy for stable and accurate quantitative phase imaging of moving objects," </w:t>
          </w:r>
          <w:proofErr w:type="spellStart"/>
          <w:r w:rsidRPr="00870257">
            <w:rPr>
              <w:sz w:val="20"/>
              <w:szCs w:val="20"/>
            </w:rPr>
            <w:t>Opt</w:t>
          </w:r>
          <w:proofErr w:type="spellEnd"/>
          <w:r w:rsidRPr="00870257">
            <w:rPr>
              <w:sz w:val="20"/>
              <w:szCs w:val="20"/>
            </w:rPr>
            <w:t xml:space="preserve"> Lasers Eng 174, (2024).</w:t>
          </w:r>
        </w:p>
        <w:p w14:paraId="438B4879" w14:textId="77777777" w:rsidR="00870257" w:rsidRPr="00870257" w:rsidRDefault="00870257" w:rsidP="00870257">
          <w:pPr>
            <w:autoSpaceDE w:val="0"/>
            <w:autoSpaceDN w:val="0"/>
            <w:ind w:hanging="640"/>
            <w:jc w:val="both"/>
            <w:divId w:val="594437683"/>
            <w:rPr>
              <w:sz w:val="20"/>
              <w:szCs w:val="20"/>
            </w:rPr>
          </w:pPr>
          <w:r w:rsidRPr="00870257">
            <w:rPr>
              <w:sz w:val="20"/>
              <w:szCs w:val="20"/>
            </w:rPr>
            <w:t xml:space="preserve">21. </w:t>
          </w:r>
          <w:r w:rsidRPr="00870257">
            <w:rPr>
              <w:sz w:val="20"/>
              <w:szCs w:val="20"/>
            </w:rPr>
            <w:tab/>
            <w:t>W. Bishara, T.-W. Su, A. F. Coskun, and A. Ozcan, "</w:t>
          </w:r>
          <w:proofErr w:type="spellStart"/>
          <w:r w:rsidRPr="00870257">
            <w:rPr>
              <w:sz w:val="20"/>
              <w:szCs w:val="20"/>
            </w:rPr>
            <w:t>Lensfree</w:t>
          </w:r>
          <w:proofErr w:type="spellEnd"/>
          <w:r w:rsidRPr="00870257">
            <w:rPr>
              <w:sz w:val="20"/>
              <w:szCs w:val="20"/>
            </w:rPr>
            <w:t xml:space="preserve"> on-chip microscopy over a wide field-of-view using pixel super-resolution," Opt. Express 18, 11181–11191 (2010).</w:t>
          </w:r>
        </w:p>
        <w:p w14:paraId="51682718" w14:textId="77777777" w:rsidR="00870257" w:rsidRPr="00870257" w:rsidRDefault="00870257" w:rsidP="00870257">
          <w:pPr>
            <w:autoSpaceDE w:val="0"/>
            <w:autoSpaceDN w:val="0"/>
            <w:ind w:hanging="640"/>
            <w:jc w:val="both"/>
            <w:divId w:val="1883859998"/>
            <w:rPr>
              <w:sz w:val="20"/>
              <w:szCs w:val="20"/>
            </w:rPr>
          </w:pPr>
          <w:r w:rsidRPr="00870257">
            <w:rPr>
              <w:sz w:val="20"/>
              <w:szCs w:val="20"/>
            </w:rPr>
            <w:t xml:space="preserve">22. </w:t>
          </w:r>
          <w:r w:rsidRPr="00870257">
            <w:rPr>
              <w:sz w:val="20"/>
              <w:szCs w:val="20"/>
            </w:rPr>
            <w:tab/>
            <w:t>J. W. Goodman, Introduction to Fourier Optics (</w:t>
          </w:r>
          <w:proofErr w:type="spellStart"/>
          <w:r w:rsidRPr="00870257">
            <w:rPr>
              <w:sz w:val="20"/>
              <w:szCs w:val="20"/>
            </w:rPr>
            <w:t>Roberst</w:t>
          </w:r>
          <w:proofErr w:type="spellEnd"/>
          <w:r w:rsidRPr="00870257">
            <w:rPr>
              <w:sz w:val="20"/>
              <w:szCs w:val="20"/>
            </w:rPr>
            <w:t xml:space="preserve"> &amp; Company Publishers, 2017).</w:t>
          </w:r>
        </w:p>
        <w:p w14:paraId="23B09518" w14:textId="77777777" w:rsidR="00870257" w:rsidRPr="00870257" w:rsidRDefault="00870257" w:rsidP="00870257">
          <w:pPr>
            <w:autoSpaceDE w:val="0"/>
            <w:autoSpaceDN w:val="0"/>
            <w:ind w:hanging="640"/>
            <w:jc w:val="both"/>
            <w:divId w:val="1772582782"/>
            <w:rPr>
              <w:sz w:val="20"/>
              <w:szCs w:val="20"/>
            </w:rPr>
          </w:pPr>
          <w:r w:rsidRPr="00870257">
            <w:rPr>
              <w:sz w:val="20"/>
              <w:szCs w:val="20"/>
            </w:rPr>
            <w:t xml:space="preserve">23. </w:t>
          </w:r>
          <w:r w:rsidRPr="00870257">
            <w:rPr>
              <w:sz w:val="20"/>
              <w:szCs w:val="20"/>
            </w:rPr>
            <w:tab/>
            <w:t xml:space="preserve">M. J. Lopera, C. Buitrago-Duque, J. Garcia-Sucerquia, Y. Nie, H. </w:t>
          </w:r>
          <w:proofErr w:type="spellStart"/>
          <w:r w:rsidRPr="00870257">
            <w:rPr>
              <w:sz w:val="20"/>
              <w:szCs w:val="20"/>
            </w:rPr>
            <w:t>Ottevaere</w:t>
          </w:r>
          <w:proofErr w:type="spellEnd"/>
          <w:r w:rsidRPr="00870257">
            <w:rPr>
              <w:sz w:val="20"/>
              <w:szCs w:val="20"/>
            </w:rPr>
            <w:t>, and C. Trujillo, "Simulation of digital lensless holographic microscopy holograms: a physics-image processing approach," Opt. Express 32, 48509–48524 (2024).</w:t>
          </w:r>
        </w:p>
        <w:p w14:paraId="4854773C" w14:textId="77777777" w:rsidR="00870257" w:rsidRPr="00870257" w:rsidRDefault="00870257" w:rsidP="00870257">
          <w:pPr>
            <w:autoSpaceDE w:val="0"/>
            <w:autoSpaceDN w:val="0"/>
            <w:ind w:hanging="640"/>
            <w:jc w:val="both"/>
            <w:divId w:val="2016687779"/>
            <w:rPr>
              <w:sz w:val="20"/>
              <w:szCs w:val="20"/>
            </w:rPr>
          </w:pPr>
          <w:r w:rsidRPr="00870257">
            <w:rPr>
              <w:sz w:val="20"/>
              <w:szCs w:val="20"/>
            </w:rPr>
            <w:t xml:space="preserve">24. </w:t>
          </w:r>
          <w:r w:rsidRPr="00870257">
            <w:rPr>
              <w:sz w:val="20"/>
              <w:szCs w:val="20"/>
            </w:rPr>
            <w:tab/>
            <w:t>T. Kreis, Handbook of Holographic Interferometry: Optical and Digital Methods (AKADEMIE VERLAG, 2005).</w:t>
          </w:r>
        </w:p>
        <w:p w14:paraId="6B6F1781" w14:textId="77777777" w:rsidR="00870257" w:rsidRPr="00870257" w:rsidRDefault="00870257" w:rsidP="00870257">
          <w:pPr>
            <w:autoSpaceDE w:val="0"/>
            <w:autoSpaceDN w:val="0"/>
            <w:ind w:hanging="640"/>
            <w:jc w:val="both"/>
            <w:divId w:val="1559169512"/>
            <w:rPr>
              <w:sz w:val="20"/>
              <w:szCs w:val="20"/>
            </w:rPr>
          </w:pPr>
          <w:r w:rsidRPr="00870257">
            <w:rPr>
              <w:sz w:val="20"/>
              <w:szCs w:val="20"/>
            </w:rPr>
            <w:t xml:space="preserve">25. </w:t>
          </w:r>
          <w:r w:rsidRPr="00870257">
            <w:rPr>
              <w:sz w:val="20"/>
              <w:szCs w:val="20"/>
            </w:rPr>
            <w:tab/>
            <w:t xml:space="preserve">S. De Nicola, P. Ferraro, A. Finizio, and G. </w:t>
          </w:r>
          <w:proofErr w:type="spellStart"/>
          <w:r w:rsidRPr="00870257">
            <w:rPr>
              <w:sz w:val="20"/>
              <w:szCs w:val="20"/>
            </w:rPr>
            <w:t>Pierattini</w:t>
          </w:r>
          <w:proofErr w:type="spellEnd"/>
          <w:r w:rsidRPr="00870257">
            <w:rPr>
              <w:sz w:val="20"/>
              <w:szCs w:val="20"/>
            </w:rPr>
            <w:t xml:space="preserve">, "Wave front reconstruction of Fresnel off-axis holograms with compensation of aberrations by means of phase-shifting digital holography," </w:t>
          </w:r>
          <w:proofErr w:type="spellStart"/>
          <w:r w:rsidRPr="00870257">
            <w:rPr>
              <w:sz w:val="20"/>
              <w:szCs w:val="20"/>
            </w:rPr>
            <w:t>Opt</w:t>
          </w:r>
          <w:proofErr w:type="spellEnd"/>
          <w:r w:rsidRPr="00870257">
            <w:rPr>
              <w:sz w:val="20"/>
              <w:szCs w:val="20"/>
            </w:rPr>
            <w:t xml:space="preserve"> Lasers Eng 37, 331–340 (2002).</w:t>
          </w:r>
        </w:p>
        <w:p w14:paraId="1FE5A07C" w14:textId="77777777" w:rsidR="00870257" w:rsidRPr="00870257" w:rsidRDefault="00870257" w:rsidP="00870257">
          <w:pPr>
            <w:autoSpaceDE w:val="0"/>
            <w:autoSpaceDN w:val="0"/>
            <w:ind w:hanging="640"/>
            <w:jc w:val="both"/>
            <w:divId w:val="742146123"/>
            <w:rPr>
              <w:sz w:val="20"/>
              <w:szCs w:val="20"/>
            </w:rPr>
          </w:pPr>
          <w:r w:rsidRPr="00870257">
            <w:rPr>
              <w:sz w:val="20"/>
              <w:szCs w:val="20"/>
            </w:rPr>
            <w:t xml:space="preserve">26. </w:t>
          </w:r>
          <w:r w:rsidRPr="00870257">
            <w:rPr>
              <w:sz w:val="20"/>
              <w:szCs w:val="20"/>
            </w:rPr>
            <w:tab/>
            <w:t xml:space="preserve">J.-P. Liu and T.-C. Poon, "Two-step-only quadrature phase-shifting digital holography Jung-Ping," </w:t>
          </w:r>
          <w:proofErr w:type="spellStart"/>
          <w:r w:rsidRPr="00870257">
            <w:rPr>
              <w:sz w:val="20"/>
              <w:szCs w:val="20"/>
            </w:rPr>
            <w:t>Opt</w:t>
          </w:r>
          <w:proofErr w:type="spellEnd"/>
          <w:r w:rsidRPr="00870257">
            <w:rPr>
              <w:sz w:val="20"/>
              <w:szCs w:val="20"/>
            </w:rPr>
            <w:t xml:space="preserve"> Lett 34, 250–252 (2009).</w:t>
          </w:r>
        </w:p>
        <w:p w14:paraId="474A68D2" w14:textId="77777777" w:rsidR="00870257" w:rsidRPr="00870257" w:rsidRDefault="00870257" w:rsidP="00870257">
          <w:pPr>
            <w:autoSpaceDE w:val="0"/>
            <w:autoSpaceDN w:val="0"/>
            <w:ind w:hanging="640"/>
            <w:jc w:val="both"/>
            <w:divId w:val="1577470677"/>
            <w:rPr>
              <w:sz w:val="20"/>
              <w:szCs w:val="20"/>
            </w:rPr>
          </w:pPr>
          <w:r w:rsidRPr="00870257">
            <w:rPr>
              <w:sz w:val="20"/>
              <w:szCs w:val="20"/>
            </w:rPr>
            <w:t xml:space="preserve">27. </w:t>
          </w:r>
          <w:r w:rsidRPr="00870257">
            <w:rPr>
              <w:sz w:val="20"/>
              <w:szCs w:val="20"/>
            </w:rPr>
            <w:tab/>
            <w:t>A. Doblas, C. Buitrago-Duque, A. Robinson, and J. Garcia-Sucerquia, "Phase-shifting digital holographic microscopy with an iterative blind reconstruction algorithm," Appl. Opt. 58, G311--G317 (2019).</w:t>
          </w:r>
        </w:p>
        <w:p w14:paraId="0CA42DD6" w14:textId="77777777" w:rsidR="00870257" w:rsidRPr="00870257" w:rsidRDefault="00870257" w:rsidP="00870257">
          <w:pPr>
            <w:autoSpaceDE w:val="0"/>
            <w:autoSpaceDN w:val="0"/>
            <w:ind w:hanging="640"/>
            <w:jc w:val="both"/>
            <w:divId w:val="175728985"/>
            <w:rPr>
              <w:sz w:val="20"/>
              <w:szCs w:val="20"/>
            </w:rPr>
          </w:pPr>
          <w:r w:rsidRPr="00870257">
            <w:rPr>
              <w:sz w:val="20"/>
              <w:szCs w:val="20"/>
            </w:rPr>
            <w:t xml:space="preserve">28. </w:t>
          </w:r>
          <w:r w:rsidRPr="00870257">
            <w:rPr>
              <w:sz w:val="20"/>
              <w:szCs w:val="20"/>
            </w:rPr>
            <w:tab/>
            <w:t xml:space="preserve">R. Castañeda, C. Buitrago-Duque, J. Garcia-Sucerquia, and A. Doblas, "Fast-iterative blind phase-shifting digital holographic microscopy using two images," Appl </w:t>
          </w:r>
          <w:proofErr w:type="spellStart"/>
          <w:r w:rsidRPr="00870257">
            <w:rPr>
              <w:sz w:val="20"/>
              <w:szCs w:val="20"/>
            </w:rPr>
            <w:t>Opt</w:t>
          </w:r>
          <w:proofErr w:type="spellEnd"/>
          <w:r w:rsidRPr="00870257">
            <w:rPr>
              <w:sz w:val="20"/>
              <w:szCs w:val="20"/>
            </w:rPr>
            <w:t xml:space="preserve"> 59, 7469 (2020).</w:t>
          </w:r>
        </w:p>
        <w:p w14:paraId="117F33A7" w14:textId="77777777" w:rsidR="00870257" w:rsidRPr="00870257" w:rsidRDefault="00870257" w:rsidP="00870257">
          <w:pPr>
            <w:autoSpaceDE w:val="0"/>
            <w:autoSpaceDN w:val="0"/>
            <w:ind w:hanging="640"/>
            <w:jc w:val="both"/>
            <w:divId w:val="1778601984"/>
            <w:rPr>
              <w:sz w:val="20"/>
              <w:szCs w:val="20"/>
            </w:rPr>
          </w:pPr>
          <w:r w:rsidRPr="00870257">
            <w:rPr>
              <w:sz w:val="20"/>
              <w:szCs w:val="20"/>
            </w:rPr>
            <w:t xml:space="preserve">29. </w:t>
          </w:r>
          <w:r w:rsidRPr="00870257">
            <w:rPr>
              <w:sz w:val="20"/>
              <w:szCs w:val="20"/>
            </w:rPr>
            <w:tab/>
            <w:t xml:space="preserve">R. Castaneda and A. Doblas, "Fast-iterative automatic reconstruction method for quantitative </w:t>
          </w:r>
          <w:proofErr w:type="spellStart"/>
          <w:r w:rsidRPr="00870257">
            <w:rPr>
              <w:sz w:val="20"/>
              <w:szCs w:val="20"/>
            </w:rPr>
            <w:t>phaseimage</w:t>
          </w:r>
          <w:proofErr w:type="spellEnd"/>
          <w:r w:rsidRPr="00870257">
            <w:rPr>
              <w:sz w:val="20"/>
              <w:szCs w:val="20"/>
            </w:rPr>
            <w:t xml:space="preserve"> with reduced phase perturbations in off-axis digital holographic microscopy," Appl. Opt. 60, 10214–10220 (2021).</w:t>
          </w:r>
        </w:p>
        <w:p w14:paraId="57ED3707" w14:textId="77777777" w:rsidR="00870257" w:rsidRPr="00870257" w:rsidRDefault="00870257" w:rsidP="00870257">
          <w:pPr>
            <w:autoSpaceDE w:val="0"/>
            <w:autoSpaceDN w:val="0"/>
            <w:ind w:hanging="640"/>
            <w:jc w:val="both"/>
            <w:divId w:val="709110349"/>
            <w:rPr>
              <w:sz w:val="20"/>
              <w:szCs w:val="20"/>
            </w:rPr>
          </w:pPr>
          <w:r w:rsidRPr="00870257">
            <w:rPr>
              <w:sz w:val="20"/>
              <w:szCs w:val="20"/>
            </w:rPr>
            <w:t xml:space="preserve">30. </w:t>
          </w:r>
          <w:r w:rsidRPr="00870257">
            <w:rPr>
              <w:sz w:val="20"/>
              <w:szCs w:val="20"/>
            </w:rPr>
            <w:tab/>
            <w:t xml:space="preserve">J. Min, B. </w:t>
          </w:r>
          <w:proofErr w:type="spellStart"/>
          <w:r w:rsidRPr="00870257">
            <w:rPr>
              <w:sz w:val="20"/>
              <w:szCs w:val="20"/>
            </w:rPr>
            <w:t>Yfao</w:t>
          </w:r>
          <w:proofErr w:type="spellEnd"/>
          <w:r w:rsidRPr="00870257">
            <w:rPr>
              <w:sz w:val="20"/>
              <w:szCs w:val="20"/>
            </w:rPr>
            <w:t xml:space="preserve">, S. Ketelhut, C. Engwer, B. Greve, and B. Kemper, "Simple and fast spectral domain algorithm for quantitative phase imaging of living cells with digital holographic microscopy," </w:t>
          </w:r>
          <w:proofErr w:type="spellStart"/>
          <w:r w:rsidRPr="00870257">
            <w:rPr>
              <w:sz w:val="20"/>
              <w:szCs w:val="20"/>
            </w:rPr>
            <w:t>Opt</w:t>
          </w:r>
          <w:proofErr w:type="spellEnd"/>
          <w:r w:rsidRPr="00870257">
            <w:rPr>
              <w:sz w:val="20"/>
              <w:szCs w:val="20"/>
            </w:rPr>
            <w:t xml:space="preserve"> Lett 42, 227–230 (2017).</w:t>
          </w:r>
        </w:p>
        <w:p w14:paraId="4264EB93" w14:textId="77777777" w:rsidR="00870257" w:rsidRPr="00870257" w:rsidRDefault="00870257" w:rsidP="00870257">
          <w:pPr>
            <w:autoSpaceDE w:val="0"/>
            <w:autoSpaceDN w:val="0"/>
            <w:ind w:hanging="640"/>
            <w:jc w:val="both"/>
            <w:divId w:val="992368315"/>
            <w:rPr>
              <w:sz w:val="20"/>
              <w:szCs w:val="20"/>
            </w:rPr>
          </w:pPr>
          <w:r w:rsidRPr="00870257">
            <w:rPr>
              <w:sz w:val="20"/>
              <w:szCs w:val="20"/>
            </w:rPr>
            <w:lastRenderedPageBreak/>
            <w:t xml:space="preserve">31. </w:t>
          </w:r>
          <w:r w:rsidRPr="00870257">
            <w:rPr>
              <w:sz w:val="20"/>
              <w:szCs w:val="20"/>
            </w:rPr>
            <w:tab/>
            <w:t xml:space="preserve">K. Ortega, R. Restrepo, A. Padilla-Vivanco, R. Castaneda, A. Doblas, and C. Trujillo, "Intricate quantitative phase imaging via vortex-Legendre high-order phase compensation," </w:t>
          </w:r>
          <w:proofErr w:type="spellStart"/>
          <w:r w:rsidRPr="00870257">
            <w:rPr>
              <w:sz w:val="20"/>
              <w:szCs w:val="20"/>
            </w:rPr>
            <w:t>Opt</w:t>
          </w:r>
          <w:proofErr w:type="spellEnd"/>
          <w:r w:rsidRPr="00870257">
            <w:rPr>
              <w:sz w:val="20"/>
              <w:szCs w:val="20"/>
            </w:rPr>
            <w:t xml:space="preserve"> Lasers Eng 195, (2025).</w:t>
          </w:r>
        </w:p>
        <w:p w14:paraId="34AE2CB0" w14:textId="77777777" w:rsidR="00870257" w:rsidRPr="00870257" w:rsidRDefault="00870257" w:rsidP="00870257">
          <w:pPr>
            <w:autoSpaceDE w:val="0"/>
            <w:autoSpaceDN w:val="0"/>
            <w:ind w:hanging="640"/>
            <w:jc w:val="both"/>
            <w:divId w:val="1552034561"/>
            <w:rPr>
              <w:sz w:val="20"/>
              <w:szCs w:val="20"/>
            </w:rPr>
          </w:pPr>
          <w:r w:rsidRPr="00870257">
            <w:rPr>
              <w:sz w:val="20"/>
              <w:szCs w:val="20"/>
            </w:rPr>
            <w:t xml:space="preserve">32. </w:t>
          </w:r>
          <w:r w:rsidRPr="00870257">
            <w:rPr>
              <w:sz w:val="20"/>
              <w:szCs w:val="20"/>
            </w:rPr>
            <w:tab/>
            <w:t>R. Castaneda, J. Garcia-Sucerquia, and A. Doblas, "Speckle noise reduction in coherent imaging systems via hybrid median–mean filter," Optical Engineering 60, 1–12 (2021).</w:t>
          </w:r>
        </w:p>
        <w:p w14:paraId="18F51DF4" w14:textId="77777777" w:rsidR="00870257" w:rsidRPr="00870257" w:rsidRDefault="00870257" w:rsidP="00870257">
          <w:pPr>
            <w:autoSpaceDE w:val="0"/>
            <w:autoSpaceDN w:val="0"/>
            <w:ind w:hanging="640"/>
            <w:jc w:val="both"/>
            <w:divId w:val="1451318971"/>
            <w:rPr>
              <w:sz w:val="20"/>
              <w:szCs w:val="20"/>
            </w:rPr>
          </w:pPr>
          <w:r w:rsidRPr="00870257">
            <w:rPr>
              <w:sz w:val="20"/>
              <w:szCs w:val="20"/>
            </w:rPr>
            <w:t xml:space="preserve">33. </w:t>
          </w:r>
          <w:r w:rsidRPr="00870257">
            <w:rPr>
              <w:sz w:val="20"/>
              <w:szCs w:val="20"/>
            </w:rPr>
            <w:tab/>
            <w:t>R. C. Gonzales and R. E. Woods, Digital Image Processing (Pearson, 2018).</w:t>
          </w:r>
        </w:p>
        <w:p w14:paraId="0E8ACE18" w14:textId="77777777" w:rsidR="00870257" w:rsidRPr="00870257" w:rsidRDefault="00870257" w:rsidP="00870257">
          <w:pPr>
            <w:autoSpaceDE w:val="0"/>
            <w:autoSpaceDN w:val="0"/>
            <w:ind w:hanging="640"/>
            <w:jc w:val="both"/>
            <w:divId w:val="393044372"/>
            <w:rPr>
              <w:sz w:val="20"/>
              <w:szCs w:val="20"/>
            </w:rPr>
          </w:pPr>
          <w:r w:rsidRPr="00870257">
            <w:rPr>
              <w:sz w:val="20"/>
              <w:szCs w:val="20"/>
            </w:rPr>
            <w:t xml:space="preserve">34. </w:t>
          </w:r>
          <w:r w:rsidRPr="00870257">
            <w:rPr>
              <w:sz w:val="20"/>
              <w:szCs w:val="20"/>
            </w:rPr>
            <w:tab/>
            <w:t xml:space="preserve">C. Buitrago-Duque, R. Castañeda, and J. Garcia-Sucerquia, "Pointwise phasor tuning for single-shot speckle noise reduction in phase wave fields," </w:t>
          </w:r>
          <w:proofErr w:type="spellStart"/>
          <w:r w:rsidRPr="00870257">
            <w:rPr>
              <w:sz w:val="20"/>
              <w:szCs w:val="20"/>
            </w:rPr>
            <w:t>Opt</w:t>
          </w:r>
          <w:proofErr w:type="spellEnd"/>
          <w:r w:rsidRPr="00870257">
            <w:rPr>
              <w:sz w:val="20"/>
              <w:szCs w:val="20"/>
            </w:rPr>
            <w:t xml:space="preserve"> Lasers Eng 137, (2021).</w:t>
          </w:r>
        </w:p>
        <w:p w14:paraId="7E1127E3" w14:textId="77777777" w:rsidR="00870257" w:rsidRPr="00870257" w:rsidRDefault="00870257" w:rsidP="00870257">
          <w:pPr>
            <w:autoSpaceDE w:val="0"/>
            <w:autoSpaceDN w:val="0"/>
            <w:ind w:hanging="640"/>
            <w:jc w:val="both"/>
            <w:divId w:val="927344045"/>
            <w:rPr>
              <w:sz w:val="20"/>
              <w:szCs w:val="20"/>
            </w:rPr>
          </w:pPr>
          <w:r w:rsidRPr="00870257">
            <w:rPr>
              <w:sz w:val="20"/>
              <w:szCs w:val="20"/>
            </w:rPr>
            <w:t xml:space="preserve">35. </w:t>
          </w:r>
          <w:r w:rsidRPr="00870257">
            <w:rPr>
              <w:sz w:val="20"/>
              <w:szCs w:val="20"/>
            </w:rPr>
            <w:tab/>
            <w:t>Carolina Biological Supply Company, "Service and Support," https://www.carolina.com/help/service-and-support.</w:t>
          </w:r>
        </w:p>
        <w:p w14:paraId="73342001" w14:textId="77777777" w:rsidR="00870257" w:rsidRPr="00870257" w:rsidRDefault="00870257" w:rsidP="00870257">
          <w:pPr>
            <w:autoSpaceDE w:val="0"/>
            <w:autoSpaceDN w:val="0"/>
            <w:ind w:hanging="640"/>
            <w:jc w:val="both"/>
            <w:divId w:val="372123919"/>
            <w:rPr>
              <w:sz w:val="20"/>
              <w:szCs w:val="20"/>
            </w:rPr>
          </w:pPr>
          <w:r w:rsidRPr="00870257">
            <w:rPr>
              <w:sz w:val="20"/>
              <w:szCs w:val="20"/>
            </w:rPr>
            <w:t xml:space="preserve">36. </w:t>
          </w:r>
          <w:r w:rsidRPr="00870257">
            <w:rPr>
              <w:sz w:val="20"/>
              <w:szCs w:val="20"/>
            </w:rPr>
            <w:tab/>
            <w:t xml:space="preserve">H. A. Ilhan, M. </w:t>
          </w:r>
          <w:proofErr w:type="spellStart"/>
          <w:r w:rsidRPr="00870257">
            <w:rPr>
              <w:sz w:val="20"/>
              <w:szCs w:val="20"/>
            </w:rPr>
            <w:t>Doǧar</w:t>
          </w:r>
          <w:proofErr w:type="spellEnd"/>
          <w:r w:rsidRPr="00870257">
            <w:rPr>
              <w:sz w:val="20"/>
              <w:szCs w:val="20"/>
            </w:rPr>
            <w:t xml:space="preserve">, and M. Ozcan, "Digital holographic microscopy and focusing methods based on image sharpness," J </w:t>
          </w:r>
          <w:proofErr w:type="spellStart"/>
          <w:r w:rsidRPr="00870257">
            <w:rPr>
              <w:sz w:val="20"/>
              <w:szCs w:val="20"/>
            </w:rPr>
            <w:t>Microsc</w:t>
          </w:r>
          <w:proofErr w:type="spellEnd"/>
          <w:r w:rsidRPr="00870257">
            <w:rPr>
              <w:sz w:val="20"/>
              <w:szCs w:val="20"/>
            </w:rPr>
            <w:t xml:space="preserve"> 255, 138–149 (2014).</w:t>
          </w:r>
        </w:p>
        <w:p w14:paraId="31BCBFF9" w14:textId="77777777" w:rsidR="00870257" w:rsidRPr="00870257" w:rsidRDefault="00870257" w:rsidP="00870257">
          <w:pPr>
            <w:autoSpaceDE w:val="0"/>
            <w:autoSpaceDN w:val="0"/>
            <w:ind w:hanging="640"/>
            <w:jc w:val="both"/>
            <w:divId w:val="1834879024"/>
            <w:rPr>
              <w:sz w:val="20"/>
              <w:szCs w:val="20"/>
            </w:rPr>
          </w:pPr>
          <w:r w:rsidRPr="00870257">
            <w:rPr>
              <w:sz w:val="20"/>
              <w:szCs w:val="20"/>
            </w:rPr>
            <w:t xml:space="preserve">37. </w:t>
          </w:r>
          <w:r w:rsidRPr="00870257">
            <w:rPr>
              <w:sz w:val="20"/>
              <w:szCs w:val="20"/>
            </w:rPr>
            <w:tab/>
            <w:t xml:space="preserve">C. Trujillo and J. Garcia-Sucerquia, "Comparative analysis of the modified enclosed energy metric for self-focusing holograms from digital lensless holographic microscopy," Appl </w:t>
          </w:r>
          <w:proofErr w:type="spellStart"/>
          <w:r w:rsidRPr="00870257">
            <w:rPr>
              <w:sz w:val="20"/>
              <w:szCs w:val="20"/>
            </w:rPr>
            <w:t>Opt</w:t>
          </w:r>
          <w:proofErr w:type="spellEnd"/>
          <w:r w:rsidRPr="00870257">
            <w:rPr>
              <w:sz w:val="20"/>
              <w:szCs w:val="20"/>
            </w:rPr>
            <w:t xml:space="preserve"> 54, 5102–5108 (2015).</w:t>
          </w:r>
        </w:p>
        <w:p w14:paraId="311D85CE" w14:textId="77777777" w:rsidR="00870257" w:rsidRPr="00870257" w:rsidRDefault="00870257" w:rsidP="00870257">
          <w:pPr>
            <w:autoSpaceDE w:val="0"/>
            <w:autoSpaceDN w:val="0"/>
            <w:ind w:hanging="640"/>
            <w:jc w:val="both"/>
            <w:divId w:val="614562413"/>
            <w:rPr>
              <w:sz w:val="20"/>
              <w:szCs w:val="20"/>
            </w:rPr>
          </w:pPr>
          <w:r w:rsidRPr="00870257">
            <w:rPr>
              <w:sz w:val="20"/>
              <w:szCs w:val="20"/>
            </w:rPr>
            <w:t xml:space="preserve">38. </w:t>
          </w:r>
          <w:r w:rsidRPr="00870257">
            <w:rPr>
              <w:sz w:val="20"/>
              <w:szCs w:val="20"/>
            </w:rPr>
            <w:tab/>
            <w:t xml:space="preserve">J. He, A. Karlsson, J. </w:t>
          </w:r>
          <w:proofErr w:type="spellStart"/>
          <w:r w:rsidRPr="00870257">
            <w:rPr>
              <w:sz w:val="20"/>
              <w:szCs w:val="20"/>
            </w:rPr>
            <w:t>Swartling</w:t>
          </w:r>
          <w:proofErr w:type="spellEnd"/>
          <w:r w:rsidRPr="00870257">
            <w:rPr>
              <w:sz w:val="20"/>
              <w:szCs w:val="20"/>
            </w:rPr>
            <w:t>, and S. Andersson-Engels, "Light scattering by multiple red blood cells," J. Opt. Soc. Am. A 21, 1953–1961 (2004).</w:t>
          </w:r>
        </w:p>
        <w:p w14:paraId="54A2FB36" w14:textId="77777777" w:rsidR="00870257" w:rsidRPr="00870257" w:rsidRDefault="00870257" w:rsidP="00870257">
          <w:pPr>
            <w:autoSpaceDE w:val="0"/>
            <w:autoSpaceDN w:val="0"/>
            <w:ind w:hanging="640"/>
            <w:jc w:val="both"/>
            <w:divId w:val="1611157751"/>
            <w:rPr>
              <w:sz w:val="20"/>
              <w:szCs w:val="20"/>
            </w:rPr>
          </w:pPr>
          <w:r w:rsidRPr="00870257">
            <w:rPr>
              <w:sz w:val="20"/>
              <w:szCs w:val="20"/>
            </w:rPr>
            <w:t xml:space="preserve">39. </w:t>
          </w:r>
          <w:r w:rsidRPr="00870257">
            <w:rPr>
              <w:sz w:val="20"/>
              <w:szCs w:val="20"/>
            </w:rPr>
            <w:tab/>
            <w:t>C. Trujillo, A. Doblas, G. Saavedra, M. Martínez-Corral, and J. García-Sucerquia, "Phase-shifting by means of an electronically tunable lens: quantitative phase imaging of biological specimens with digital holographic microscopy," Opt. Lett. 41, 1416–1419 (2016).</w:t>
          </w:r>
        </w:p>
        <w:p w14:paraId="0B8C3C7C" w14:textId="77777777" w:rsidR="00870257" w:rsidRPr="00870257" w:rsidRDefault="00870257" w:rsidP="00870257">
          <w:pPr>
            <w:autoSpaceDE w:val="0"/>
            <w:autoSpaceDN w:val="0"/>
            <w:ind w:hanging="640"/>
            <w:jc w:val="both"/>
            <w:divId w:val="1563518101"/>
            <w:rPr>
              <w:sz w:val="20"/>
              <w:szCs w:val="20"/>
            </w:rPr>
          </w:pPr>
          <w:r w:rsidRPr="00870257">
            <w:rPr>
              <w:sz w:val="20"/>
              <w:szCs w:val="20"/>
            </w:rPr>
            <w:t xml:space="preserve">40. </w:t>
          </w:r>
          <w:r w:rsidRPr="00870257">
            <w:rPr>
              <w:sz w:val="20"/>
              <w:szCs w:val="20"/>
            </w:rPr>
            <w:tab/>
            <w:t xml:space="preserve">C. Trujillo and J. Garcia-Sucerquia, "Phase-shifting digital holographic microscopy by using a multi-camera setup," </w:t>
          </w:r>
          <w:proofErr w:type="spellStart"/>
          <w:r w:rsidRPr="00870257">
            <w:rPr>
              <w:sz w:val="20"/>
              <w:szCs w:val="20"/>
            </w:rPr>
            <w:t>Opt</w:t>
          </w:r>
          <w:proofErr w:type="spellEnd"/>
          <w:r w:rsidRPr="00870257">
            <w:rPr>
              <w:sz w:val="20"/>
              <w:szCs w:val="20"/>
            </w:rPr>
            <w:t xml:space="preserve"> Lett 42, 4841 (2017).</w:t>
          </w:r>
        </w:p>
        <w:p w14:paraId="1DF909CF" w14:textId="77777777" w:rsidR="00870257" w:rsidRPr="00870257" w:rsidRDefault="00870257" w:rsidP="00870257">
          <w:pPr>
            <w:autoSpaceDE w:val="0"/>
            <w:autoSpaceDN w:val="0"/>
            <w:ind w:hanging="640"/>
            <w:jc w:val="both"/>
            <w:divId w:val="718700447"/>
            <w:rPr>
              <w:sz w:val="20"/>
              <w:szCs w:val="20"/>
            </w:rPr>
          </w:pPr>
          <w:r w:rsidRPr="00870257">
            <w:rPr>
              <w:sz w:val="20"/>
              <w:szCs w:val="20"/>
            </w:rPr>
            <w:t xml:space="preserve">41. </w:t>
          </w:r>
          <w:r w:rsidRPr="00870257">
            <w:rPr>
              <w:sz w:val="20"/>
              <w:szCs w:val="20"/>
            </w:rPr>
            <w:tab/>
            <w:t>J. W. Goodman, Statistical Optics, A Wiley-</w:t>
          </w:r>
          <w:proofErr w:type="spellStart"/>
          <w:r w:rsidRPr="00870257">
            <w:rPr>
              <w:sz w:val="20"/>
              <w:szCs w:val="20"/>
            </w:rPr>
            <w:t>Interscience</w:t>
          </w:r>
          <w:proofErr w:type="spellEnd"/>
          <w:r w:rsidRPr="00870257">
            <w:rPr>
              <w:sz w:val="20"/>
              <w:szCs w:val="20"/>
            </w:rPr>
            <w:t xml:space="preserve"> Publication (Wiley, 1985).</w:t>
          </w:r>
        </w:p>
        <w:p w14:paraId="75FA1CD8" w14:textId="77777777" w:rsidR="00870257" w:rsidRPr="00870257" w:rsidRDefault="00870257" w:rsidP="00870257">
          <w:pPr>
            <w:autoSpaceDE w:val="0"/>
            <w:autoSpaceDN w:val="0"/>
            <w:ind w:hanging="640"/>
            <w:jc w:val="both"/>
            <w:divId w:val="596444113"/>
            <w:rPr>
              <w:sz w:val="20"/>
              <w:szCs w:val="20"/>
            </w:rPr>
          </w:pPr>
          <w:r w:rsidRPr="00870257">
            <w:rPr>
              <w:sz w:val="20"/>
              <w:szCs w:val="20"/>
            </w:rPr>
            <w:t xml:space="preserve">42. </w:t>
          </w:r>
          <w:r w:rsidRPr="00870257">
            <w:rPr>
              <w:sz w:val="20"/>
              <w:szCs w:val="20"/>
            </w:rPr>
            <w:tab/>
            <w:t xml:space="preserve">C. A. Trujillo and J. Garcia-Sucerquia, "Automatic method for focusing biological specimens in digital </w:t>
          </w:r>
          <w:proofErr w:type="spellStart"/>
          <w:r w:rsidRPr="00870257">
            <w:rPr>
              <w:sz w:val="20"/>
              <w:szCs w:val="20"/>
            </w:rPr>
            <w:t>lensless</w:t>
          </w:r>
          <w:proofErr w:type="spellEnd"/>
          <w:r w:rsidRPr="00870257">
            <w:rPr>
              <w:sz w:val="20"/>
              <w:szCs w:val="20"/>
            </w:rPr>
            <w:t xml:space="preserve"> holographic microscopy," </w:t>
          </w:r>
          <w:proofErr w:type="spellStart"/>
          <w:r w:rsidRPr="00870257">
            <w:rPr>
              <w:sz w:val="20"/>
              <w:szCs w:val="20"/>
            </w:rPr>
            <w:t>Opt</w:t>
          </w:r>
          <w:proofErr w:type="spellEnd"/>
          <w:r w:rsidRPr="00870257">
            <w:rPr>
              <w:sz w:val="20"/>
              <w:szCs w:val="20"/>
            </w:rPr>
            <w:t xml:space="preserve"> Lett 39, 2569 (2014).</w:t>
          </w:r>
        </w:p>
        <w:p w14:paraId="173171B9" w14:textId="77777777" w:rsidR="00870257" w:rsidRPr="00870257" w:rsidRDefault="00870257" w:rsidP="00870257">
          <w:pPr>
            <w:autoSpaceDE w:val="0"/>
            <w:autoSpaceDN w:val="0"/>
            <w:ind w:hanging="640"/>
            <w:jc w:val="both"/>
            <w:divId w:val="1059472310"/>
            <w:rPr>
              <w:sz w:val="20"/>
              <w:szCs w:val="20"/>
            </w:rPr>
          </w:pPr>
          <w:r w:rsidRPr="00870257">
            <w:rPr>
              <w:sz w:val="20"/>
              <w:szCs w:val="20"/>
            </w:rPr>
            <w:t xml:space="preserve">43. </w:t>
          </w:r>
          <w:r w:rsidRPr="00870257">
            <w:rPr>
              <w:sz w:val="20"/>
              <w:szCs w:val="20"/>
            </w:rPr>
            <w:tab/>
            <w:t>Y. Bar-Shalom, X. Ro. Li, and T. Kirubarajan, Estimation with Applications to Tracking and Navigation: Theory Algorithms and Software (n.d.).</w:t>
          </w:r>
        </w:p>
        <w:p w14:paraId="2D4101FD" w14:textId="5EE4855F" w:rsidR="00870257" w:rsidRPr="00CE56AF" w:rsidRDefault="00870257" w:rsidP="00CE56AF">
          <w:pPr>
            <w:jc w:val="both"/>
            <w:rPr>
              <w:b/>
              <w:bCs/>
              <w:sz w:val="32"/>
              <w:szCs w:val="32"/>
            </w:rPr>
          </w:pPr>
          <w:r w:rsidRPr="00870257">
            <w:rPr>
              <w:rFonts w:ascii="Aptos" w:eastAsia="Times New Roman" w:hAnsi="Aptos"/>
              <w:b/>
              <w:color w:val="000000"/>
              <w:sz w:val="32"/>
            </w:rPr>
            <w:t> </w:t>
          </w:r>
        </w:p>
      </w:sdtContent>
    </w:sdt>
    <w:sectPr w:rsidR="00870257" w:rsidRPr="00CE56AF">
      <w:pgSz w:w="12240" w:h="15840"/>
      <w:pgMar w:top="1417" w:right="1701" w:bottom="1417"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D86637" w14:textId="77777777" w:rsidR="004A6245" w:rsidRDefault="004A6245" w:rsidP="000F27E4">
      <w:pPr>
        <w:spacing w:after="0" w:line="240" w:lineRule="auto"/>
      </w:pPr>
      <w:r>
        <w:separator/>
      </w:r>
    </w:p>
  </w:endnote>
  <w:endnote w:type="continuationSeparator" w:id="0">
    <w:p w14:paraId="367B0FD4" w14:textId="77777777" w:rsidR="004A6245" w:rsidRDefault="004A6245" w:rsidP="000F27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C78552" w14:textId="77777777" w:rsidR="004A6245" w:rsidRDefault="004A6245" w:rsidP="000F27E4">
      <w:pPr>
        <w:spacing w:after="0" w:line="240" w:lineRule="auto"/>
      </w:pPr>
      <w:r>
        <w:separator/>
      </w:r>
    </w:p>
  </w:footnote>
  <w:footnote w:type="continuationSeparator" w:id="0">
    <w:p w14:paraId="008581E0" w14:textId="77777777" w:rsidR="004A6245" w:rsidRDefault="004A6245" w:rsidP="000F27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E22A28"/>
    <w:multiLevelType w:val="multilevel"/>
    <w:tmpl w:val="D8AE3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961C0"/>
    <w:multiLevelType w:val="multilevel"/>
    <w:tmpl w:val="9A4A8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8E67D4"/>
    <w:multiLevelType w:val="hybridMultilevel"/>
    <w:tmpl w:val="1D021BCC"/>
    <w:lvl w:ilvl="0" w:tplc="C10CA4BA">
      <w:start w:val="1"/>
      <w:numFmt w:val="decimal"/>
      <w:lvlText w:val="%1."/>
      <w:lvlJc w:val="left"/>
      <w:pPr>
        <w:ind w:left="1020" w:hanging="360"/>
      </w:pPr>
    </w:lvl>
    <w:lvl w:ilvl="1" w:tplc="1F6E29AA">
      <w:start w:val="1"/>
      <w:numFmt w:val="decimal"/>
      <w:lvlText w:val="%2."/>
      <w:lvlJc w:val="left"/>
      <w:pPr>
        <w:ind w:left="1020" w:hanging="360"/>
      </w:pPr>
    </w:lvl>
    <w:lvl w:ilvl="2" w:tplc="D824842A">
      <w:start w:val="1"/>
      <w:numFmt w:val="decimal"/>
      <w:lvlText w:val="%3."/>
      <w:lvlJc w:val="left"/>
      <w:pPr>
        <w:ind w:left="1020" w:hanging="360"/>
      </w:pPr>
    </w:lvl>
    <w:lvl w:ilvl="3" w:tplc="BC489318">
      <w:start w:val="1"/>
      <w:numFmt w:val="decimal"/>
      <w:lvlText w:val="%4."/>
      <w:lvlJc w:val="left"/>
      <w:pPr>
        <w:ind w:left="1020" w:hanging="360"/>
      </w:pPr>
    </w:lvl>
    <w:lvl w:ilvl="4" w:tplc="90A2342A">
      <w:start w:val="1"/>
      <w:numFmt w:val="decimal"/>
      <w:lvlText w:val="%5."/>
      <w:lvlJc w:val="left"/>
      <w:pPr>
        <w:ind w:left="1020" w:hanging="360"/>
      </w:pPr>
    </w:lvl>
    <w:lvl w:ilvl="5" w:tplc="A46088BC">
      <w:start w:val="1"/>
      <w:numFmt w:val="decimal"/>
      <w:lvlText w:val="%6."/>
      <w:lvlJc w:val="left"/>
      <w:pPr>
        <w:ind w:left="1020" w:hanging="360"/>
      </w:pPr>
    </w:lvl>
    <w:lvl w:ilvl="6" w:tplc="11040306">
      <w:start w:val="1"/>
      <w:numFmt w:val="decimal"/>
      <w:lvlText w:val="%7."/>
      <w:lvlJc w:val="left"/>
      <w:pPr>
        <w:ind w:left="1020" w:hanging="360"/>
      </w:pPr>
    </w:lvl>
    <w:lvl w:ilvl="7" w:tplc="424A8284">
      <w:start w:val="1"/>
      <w:numFmt w:val="decimal"/>
      <w:lvlText w:val="%8."/>
      <w:lvlJc w:val="left"/>
      <w:pPr>
        <w:ind w:left="1020" w:hanging="360"/>
      </w:pPr>
    </w:lvl>
    <w:lvl w:ilvl="8" w:tplc="A26CB6AC">
      <w:start w:val="1"/>
      <w:numFmt w:val="decimal"/>
      <w:lvlText w:val="%9."/>
      <w:lvlJc w:val="left"/>
      <w:pPr>
        <w:ind w:left="1020" w:hanging="360"/>
      </w:pPr>
    </w:lvl>
  </w:abstractNum>
  <w:abstractNum w:abstractNumId="3" w15:restartNumberingAfterBreak="0">
    <w:nsid w:val="0F92005D"/>
    <w:multiLevelType w:val="multilevel"/>
    <w:tmpl w:val="35F08DC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5A80B7E"/>
    <w:multiLevelType w:val="hybridMultilevel"/>
    <w:tmpl w:val="0388BC24"/>
    <w:lvl w:ilvl="0" w:tplc="4C3CEAF4">
      <w:start w:val="1"/>
      <w:numFmt w:val="decimal"/>
      <w:lvlText w:val="%1)"/>
      <w:lvlJc w:val="left"/>
      <w:pPr>
        <w:ind w:left="1080" w:hanging="360"/>
      </w:pPr>
    </w:lvl>
    <w:lvl w:ilvl="1" w:tplc="2FE6E0E8">
      <w:start w:val="1"/>
      <w:numFmt w:val="decimal"/>
      <w:lvlText w:val="%2)"/>
      <w:lvlJc w:val="left"/>
      <w:pPr>
        <w:ind w:left="1080" w:hanging="360"/>
      </w:pPr>
    </w:lvl>
    <w:lvl w:ilvl="2" w:tplc="DE564480">
      <w:start w:val="1"/>
      <w:numFmt w:val="decimal"/>
      <w:lvlText w:val="%3)"/>
      <w:lvlJc w:val="left"/>
      <w:pPr>
        <w:ind w:left="1080" w:hanging="360"/>
      </w:pPr>
    </w:lvl>
    <w:lvl w:ilvl="3" w:tplc="73482402">
      <w:start w:val="1"/>
      <w:numFmt w:val="decimal"/>
      <w:lvlText w:val="%4)"/>
      <w:lvlJc w:val="left"/>
      <w:pPr>
        <w:ind w:left="1080" w:hanging="360"/>
      </w:pPr>
    </w:lvl>
    <w:lvl w:ilvl="4" w:tplc="DBC4A476">
      <w:start w:val="1"/>
      <w:numFmt w:val="decimal"/>
      <w:lvlText w:val="%5)"/>
      <w:lvlJc w:val="left"/>
      <w:pPr>
        <w:ind w:left="1080" w:hanging="360"/>
      </w:pPr>
    </w:lvl>
    <w:lvl w:ilvl="5" w:tplc="DC7ADF30">
      <w:start w:val="1"/>
      <w:numFmt w:val="decimal"/>
      <w:lvlText w:val="%6)"/>
      <w:lvlJc w:val="left"/>
      <w:pPr>
        <w:ind w:left="1080" w:hanging="360"/>
      </w:pPr>
    </w:lvl>
    <w:lvl w:ilvl="6" w:tplc="DC5C5AE8">
      <w:start w:val="1"/>
      <w:numFmt w:val="decimal"/>
      <w:lvlText w:val="%7)"/>
      <w:lvlJc w:val="left"/>
      <w:pPr>
        <w:ind w:left="1080" w:hanging="360"/>
      </w:pPr>
    </w:lvl>
    <w:lvl w:ilvl="7" w:tplc="FF5C2756">
      <w:start w:val="1"/>
      <w:numFmt w:val="decimal"/>
      <w:lvlText w:val="%8)"/>
      <w:lvlJc w:val="left"/>
      <w:pPr>
        <w:ind w:left="1080" w:hanging="360"/>
      </w:pPr>
    </w:lvl>
    <w:lvl w:ilvl="8" w:tplc="83EEBBA6">
      <w:start w:val="1"/>
      <w:numFmt w:val="decimal"/>
      <w:lvlText w:val="%9)"/>
      <w:lvlJc w:val="left"/>
      <w:pPr>
        <w:ind w:left="1080" w:hanging="360"/>
      </w:pPr>
    </w:lvl>
  </w:abstractNum>
  <w:abstractNum w:abstractNumId="5" w15:restartNumberingAfterBreak="0">
    <w:nsid w:val="365A6013"/>
    <w:multiLevelType w:val="multilevel"/>
    <w:tmpl w:val="06589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9257D82"/>
    <w:multiLevelType w:val="multilevel"/>
    <w:tmpl w:val="7B6E8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114382"/>
    <w:multiLevelType w:val="hybridMultilevel"/>
    <w:tmpl w:val="0F385596"/>
    <w:lvl w:ilvl="0" w:tplc="D8FA7E64">
      <w:start w:val="1"/>
      <w:numFmt w:val="decimal"/>
      <w:lvlText w:val="%1."/>
      <w:lvlJc w:val="left"/>
      <w:pPr>
        <w:ind w:left="720" w:hanging="360"/>
      </w:pPr>
    </w:lvl>
    <w:lvl w:ilvl="1" w:tplc="3642FB1C">
      <w:start w:val="1"/>
      <w:numFmt w:val="decimal"/>
      <w:lvlText w:val="%2."/>
      <w:lvlJc w:val="left"/>
      <w:pPr>
        <w:ind w:left="720" w:hanging="360"/>
      </w:pPr>
    </w:lvl>
    <w:lvl w:ilvl="2" w:tplc="23827ED4">
      <w:start w:val="1"/>
      <w:numFmt w:val="decimal"/>
      <w:lvlText w:val="%3."/>
      <w:lvlJc w:val="left"/>
      <w:pPr>
        <w:ind w:left="720" w:hanging="360"/>
      </w:pPr>
    </w:lvl>
    <w:lvl w:ilvl="3" w:tplc="33801F40">
      <w:start w:val="1"/>
      <w:numFmt w:val="decimal"/>
      <w:lvlText w:val="%4."/>
      <w:lvlJc w:val="left"/>
      <w:pPr>
        <w:ind w:left="720" w:hanging="360"/>
      </w:pPr>
    </w:lvl>
    <w:lvl w:ilvl="4" w:tplc="25B87964">
      <w:start w:val="1"/>
      <w:numFmt w:val="decimal"/>
      <w:lvlText w:val="%5."/>
      <w:lvlJc w:val="left"/>
      <w:pPr>
        <w:ind w:left="720" w:hanging="360"/>
      </w:pPr>
    </w:lvl>
    <w:lvl w:ilvl="5" w:tplc="97B0D332">
      <w:start w:val="1"/>
      <w:numFmt w:val="decimal"/>
      <w:lvlText w:val="%6."/>
      <w:lvlJc w:val="left"/>
      <w:pPr>
        <w:ind w:left="720" w:hanging="360"/>
      </w:pPr>
    </w:lvl>
    <w:lvl w:ilvl="6" w:tplc="B78E3C52">
      <w:start w:val="1"/>
      <w:numFmt w:val="decimal"/>
      <w:lvlText w:val="%7."/>
      <w:lvlJc w:val="left"/>
      <w:pPr>
        <w:ind w:left="720" w:hanging="360"/>
      </w:pPr>
    </w:lvl>
    <w:lvl w:ilvl="7" w:tplc="61A8D46E">
      <w:start w:val="1"/>
      <w:numFmt w:val="decimal"/>
      <w:lvlText w:val="%8."/>
      <w:lvlJc w:val="left"/>
      <w:pPr>
        <w:ind w:left="720" w:hanging="360"/>
      </w:pPr>
    </w:lvl>
    <w:lvl w:ilvl="8" w:tplc="FE0CB638">
      <w:start w:val="1"/>
      <w:numFmt w:val="decimal"/>
      <w:lvlText w:val="%9."/>
      <w:lvlJc w:val="left"/>
      <w:pPr>
        <w:ind w:left="720" w:hanging="360"/>
      </w:pPr>
    </w:lvl>
  </w:abstractNum>
  <w:abstractNum w:abstractNumId="8" w15:restartNumberingAfterBreak="0">
    <w:nsid w:val="44401AD5"/>
    <w:multiLevelType w:val="multilevel"/>
    <w:tmpl w:val="DB10805A"/>
    <w:lvl w:ilvl="0">
      <w:start w:val="1"/>
      <w:numFmt w:val="decimal"/>
      <w:lvlText w:val="%1."/>
      <w:lvlJc w:val="left"/>
      <w:pPr>
        <w:ind w:left="360" w:hanging="360"/>
      </w:pPr>
      <w:rPr>
        <w:rFonts w:hint="default"/>
        <w:b/>
      </w:rPr>
    </w:lvl>
    <w:lvl w:ilvl="1">
      <w:start w:val="1"/>
      <w:numFmt w:val="decimal"/>
      <w:isLgl/>
      <w:lvlText w:val="%1.%2"/>
      <w:lvlJc w:val="left"/>
      <w:pPr>
        <w:ind w:left="720" w:hanging="720"/>
      </w:pPr>
      <w:rPr>
        <w:rFonts w:hint="default"/>
        <w:b/>
        <w:bCs/>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 w15:restartNumberingAfterBreak="0">
    <w:nsid w:val="46D06939"/>
    <w:multiLevelType w:val="multilevel"/>
    <w:tmpl w:val="EB689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240797"/>
    <w:multiLevelType w:val="hybridMultilevel"/>
    <w:tmpl w:val="B0C60D62"/>
    <w:lvl w:ilvl="0" w:tplc="CAB4038A">
      <w:start w:val="1"/>
      <w:numFmt w:val="decimal"/>
      <w:lvlText w:val="%1)"/>
      <w:lvlJc w:val="left"/>
      <w:pPr>
        <w:ind w:left="1080" w:hanging="360"/>
      </w:pPr>
    </w:lvl>
    <w:lvl w:ilvl="1" w:tplc="0430F4FC">
      <w:start w:val="1"/>
      <w:numFmt w:val="decimal"/>
      <w:lvlText w:val="%2)"/>
      <w:lvlJc w:val="left"/>
      <w:pPr>
        <w:ind w:left="1080" w:hanging="360"/>
      </w:pPr>
    </w:lvl>
    <w:lvl w:ilvl="2" w:tplc="1E20341E">
      <w:start w:val="1"/>
      <w:numFmt w:val="decimal"/>
      <w:lvlText w:val="%3)"/>
      <w:lvlJc w:val="left"/>
      <w:pPr>
        <w:ind w:left="1080" w:hanging="360"/>
      </w:pPr>
    </w:lvl>
    <w:lvl w:ilvl="3" w:tplc="D062B5BC">
      <w:start w:val="1"/>
      <w:numFmt w:val="decimal"/>
      <w:lvlText w:val="%4)"/>
      <w:lvlJc w:val="left"/>
      <w:pPr>
        <w:ind w:left="1080" w:hanging="360"/>
      </w:pPr>
    </w:lvl>
    <w:lvl w:ilvl="4" w:tplc="93E8A09E">
      <w:start w:val="1"/>
      <w:numFmt w:val="decimal"/>
      <w:lvlText w:val="%5)"/>
      <w:lvlJc w:val="left"/>
      <w:pPr>
        <w:ind w:left="1080" w:hanging="360"/>
      </w:pPr>
    </w:lvl>
    <w:lvl w:ilvl="5" w:tplc="3D8EE7F2">
      <w:start w:val="1"/>
      <w:numFmt w:val="decimal"/>
      <w:lvlText w:val="%6)"/>
      <w:lvlJc w:val="left"/>
      <w:pPr>
        <w:ind w:left="1080" w:hanging="360"/>
      </w:pPr>
    </w:lvl>
    <w:lvl w:ilvl="6" w:tplc="E37C9114">
      <w:start w:val="1"/>
      <w:numFmt w:val="decimal"/>
      <w:lvlText w:val="%7)"/>
      <w:lvlJc w:val="left"/>
      <w:pPr>
        <w:ind w:left="1080" w:hanging="360"/>
      </w:pPr>
    </w:lvl>
    <w:lvl w:ilvl="7" w:tplc="59523172">
      <w:start w:val="1"/>
      <w:numFmt w:val="decimal"/>
      <w:lvlText w:val="%8)"/>
      <w:lvlJc w:val="left"/>
      <w:pPr>
        <w:ind w:left="1080" w:hanging="360"/>
      </w:pPr>
    </w:lvl>
    <w:lvl w:ilvl="8" w:tplc="673AA69A">
      <w:start w:val="1"/>
      <w:numFmt w:val="decimal"/>
      <w:lvlText w:val="%9)"/>
      <w:lvlJc w:val="left"/>
      <w:pPr>
        <w:ind w:left="1080" w:hanging="360"/>
      </w:pPr>
    </w:lvl>
  </w:abstractNum>
  <w:abstractNum w:abstractNumId="11" w15:restartNumberingAfterBreak="0">
    <w:nsid w:val="6C3D1F72"/>
    <w:multiLevelType w:val="multilevel"/>
    <w:tmpl w:val="0EEAA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78137439">
    <w:abstractNumId w:val="5"/>
  </w:num>
  <w:num w:numId="2" w16cid:durableId="1415474209">
    <w:abstractNumId w:val="9"/>
  </w:num>
  <w:num w:numId="3" w16cid:durableId="1811165078">
    <w:abstractNumId w:val="8"/>
  </w:num>
  <w:num w:numId="4" w16cid:durableId="359860180">
    <w:abstractNumId w:val="3"/>
  </w:num>
  <w:num w:numId="5" w16cid:durableId="380246540">
    <w:abstractNumId w:val="11"/>
  </w:num>
  <w:num w:numId="6" w16cid:durableId="1069041212">
    <w:abstractNumId w:val="2"/>
  </w:num>
  <w:num w:numId="7" w16cid:durableId="492382066">
    <w:abstractNumId w:val="7"/>
  </w:num>
  <w:num w:numId="8" w16cid:durableId="1069839075">
    <w:abstractNumId w:val="0"/>
  </w:num>
  <w:num w:numId="9" w16cid:durableId="204030104">
    <w:abstractNumId w:val="6"/>
  </w:num>
  <w:num w:numId="10" w16cid:durableId="1711419230">
    <w:abstractNumId w:val="1"/>
  </w:num>
  <w:num w:numId="11" w16cid:durableId="132337525">
    <w:abstractNumId w:val="10"/>
  </w:num>
  <w:num w:numId="12" w16cid:durableId="1142768689">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aul Andres Castañeda Quintero">
    <w15:presenceInfo w15:providerId="AD" w15:userId="S::racastaneq@eafit.edu.co::4bae1275-8c21-42b5-b4a6-612b9813c88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xNDA0MDcxNLM0NjA2MzZT0lEKTi0uzszPAykwqgUAcHZD9CwAAAA="/>
  </w:docVars>
  <w:rsids>
    <w:rsidRoot w:val="00032F4A"/>
    <w:rsid w:val="00001E40"/>
    <w:rsid w:val="00001FCF"/>
    <w:rsid w:val="0000452F"/>
    <w:rsid w:val="00005413"/>
    <w:rsid w:val="00007232"/>
    <w:rsid w:val="00010BDA"/>
    <w:rsid w:val="0001133B"/>
    <w:rsid w:val="000121A1"/>
    <w:rsid w:val="0001372A"/>
    <w:rsid w:val="00014A70"/>
    <w:rsid w:val="0001742C"/>
    <w:rsid w:val="00017CAF"/>
    <w:rsid w:val="0002642C"/>
    <w:rsid w:val="0003058C"/>
    <w:rsid w:val="00032F4A"/>
    <w:rsid w:val="000419D5"/>
    <w:rsid w:val="00055A7F"/>
    <w:rsid w:val="00057DCD"/>
    <w:rsid w:val="0006104A"/>
    <w:rsid w:val="000730CB"/>
    <w:rsid w:val="0008082C"/>
    <w:rsid w:val="00082B99"/>
    <w:rsid w:val="000873D1"/>
    <w:rsid w:val="000912B6"/>
    <w:rsid w:val="000972F7"/>
    <w:rsid w:val="000A1A5F"/>
    <w:rsid w:val="000A2FBF"/>
    <w:rsid w:val="000A5B7E"/>
    <w:rsid w:val="000B1347"/>
    <w:rsid w:val="000B6944"/>
    <w:rsid w:val="000C4F15"/>
    <w:rsid w:val="000D4074"/>
    <w:rsid w:val="000D57CB"/>
    <w:rsid w:val="000E2CBE"/>
    <w:rsid w:val="000E43C7"/>
    <w:rsid w:val="000E4E30"/>
    <w:rsid w:val="000F27E4"/>
    <w:rsid w:val="001032B5"/>
    <w:rsid w:val="00104B99"/>
    <w:rsid w:val="001064A8"/>
    <w:rsid w:val="00107EDA"/>
    <w:rsid w:val="001118BC"/>
    <w:rsid w:val="001203C6"/>
    <w:rsid w:val="00120ABE"/>
    <w:rsid w:val="001220A7"/>
    <w:rsid w:val="0012510C"/>
    <w:rsid w:val="00133A9B"/>
    <w:rsid w:val="0013659F"/>
    <w:rsid w:val="0013682F"/>
    <w:rsid w:val="00136B7F"/>
    <w:rsid w:val="0014176A"/>
    <w:rsid w:val="00142519"/>
    <w:rsid w:val="0014365C"/>
    <w:rsid w:val="00145434"/>
    <w:rsid w:val="00146564"/>
    <w:rsid w:val="00146680"/>
    <w:rsid w:val="00156548"/>
    <w:rsid w:val="0015701D"/>
    <w:rsid w:val="0017219B"/>
    <w:rsid w:val="00172ADC"/>
    <w:rsid w:val="001747FB"/>
    <w:rsid w:val="001756EA"/>
    <w:rsid w:val="001825C9"/>
    <w:rsid w:val="00186554"/>
    <w:rsid w:val="00190894"/>
    <w:rsid w:val="00192733"/>
    <w:rsid w:val="00192B6F"/>
    <w:rsid w:val="00194438"/>
    <w:rsid w:val="00194CFD"/>
    <w:rsid w:val="0019693D"/>
    <w:rsid w:val="001A1C9C"/>
    <w:rsid w:val="001B184F"/>
    <w:rsid w:val="001B2D51"/>
    <w:rsid w:val="001B6EA4"/>
    <w:rsid w:val="001B779A"/>
    <w:rsid w:val="001C05DC"/>
    <w:rsid w:val="001C31A5"/>
    <w:rsid w:val="001C3B8E"/>
    <w:rsid w:val="001C5FC7"/>
    <w:rsid w:val="001D0120"/>
    <w:rsid w:val="001D2B8A"/>
    <w:rsid w:val="001D5A09"/>
    <w:rsid w:val="001D63C7"/>
    <w:rsid w:val="001E037F"/>
    <w:rsid w:val="001E1201"/>
    <w:rsid w:val="001E2ACB"/>
    <w:rsid w:val="001F0C5B"/>
    <w:rsid w:val="001F6434"/>
    <w:rsid w:val="001F7580"/>
    <w:rsid w:val="0020314D"/>
    <w:rsid w:val="00203D1D"/>
    <w:rsid w:val="002068A2"/>
    <w:rsid w:val="00212B30"/>
    <w:rsid w:val="00214EA3"/>
    <w:rsid w:val="002161D1"/>
    <w:rsid w:val="00227078"/>
    <w:rsid w:val="00227A7C"/>
    <w:rsid w:val="002349F7"/>
    <w:rsid w:val="00235A61"/>
    <w:rsid w:val="00240875"/>
    <w:rsid w:val="002540C7"/>
    <w:rsid w:val="00255BD4"/>
    <w:rsid w:val="00257A6D"/>
    <w:rsid w:val="00260505"/>
    <w:rsid w:val="00274DB0"/>
    <w:rsid w:val="002850D9"/>
    <w:rsid w:val="00286D31"/>
    <w:rsid w:val="00293402"/>
    <w:rsid w:val="002A238D"/>
    <w:rsid w:val="002A3C99"/>
    <w:rsid w:val="002A639D"/>
    <w:rsid w:val="002B16CB"/>
    <w:rsid w:val="002C0BB0"/>
    <w:rsid w:val="002C4829"/>
    <w:rsid w:val="002C62BE"/>
    <w:rsid w:val="002D18A9"/>
    <w:rsid w:val="002D317D"/>
    <w:rsid w:val="002D3DBC"/>
    <w:rsid w:val="002D66A4"/>
    <w:rsid w:val="002E29FF"/>
    <w:rsid w:val="002F226D"/>
    <w:rsid w:val="002F698D"/>
    <w:rsid w:val="002F7FA2"/>
    <w:rsid w:val="00303E55"/>
    <w:rsid w:val="00304610"/>
    <w:rsid w:val="00304ADE"/>
    <w:rsid w:val="00306102"/>
    <w:rsid w:val="003078CB"/>
    <w:rsid w:val="00312FD3"/>
    <w:rsid w:val="00325E23"/>
    <w:rsid w:val="0033117C"/>
    <w:rsid w:val="003357DD"/>
    <w:rsid w:val="0033585A"/>
    <w:rsid w:val="0033591F"/>
    <w:rsid w:val="00340492"/>
    <w:rsid w:val="00342E9E"/>
    <w:rsid w:val="00344E01"/>
    <w:rsid w:val="0034728F"/>
    <w:rsid w:val="00350F8C"/>
    <w:rsid w:val="0035328C"/>
    <w:rsid w:val="00353343"/>
    <w:rsid w:val="00360DD6"/>
    <w:rsid w:val="00362295"/>
    <w:rsid w:val="0036740D"/>
    <w:rsid w:val="00367F1D"/>
    <w:rsid w:val="00376027"/>
    <w:rsid w:val="003764A9"/>
    <w:rsid w:val="00377CB5"/>
    <w:rsid w:val="00377D46"/>
    <w:rsid w:val="0038350D"/>
    <w:rsid w:val="003836DA"/>
    <w:rsid w:val="00390CFA"/>
    <w:rsid w:val="00396D40"/>
    <w:rsid w:val="003A2590"/>
    <w:rsid w:val="003A52CC"/>
    <w:rsid w:val="003B7FAC"/>
    <w:rsid w:val="003C4EC4"/>
    <w:rsid w:val="003D2EA8"/>
    <w:rsid w:val="003D3DF1"/>
    <w:rsid w:val="003D3F59"/>
    <w:rsid w:val="003E0520"/>
    <w:rsid w:val="003E1E7C"/>
    <w:rsid w:val="003E3B4B"/>
    <w:rsid w:val="003E3B60"/>
    <w:rsid w:val="003E6C2D"/>
    <w:rsid w:val="003F3EE7"/>
    <w:rsid w:val="003F52F6"/>
    <w:rsid w:val="003F7560"/>
    <w:rsid w:val="00401B1F"/>
    <w:rsid w:val="00402F91"/>
    <w:rsid w:val="0040631E"/>
    <w:rsid w:val="00410F92"/>
    <w:rsid w:val="00413CC1"/>
    <w:rsid w:val="00420BAE"/>
    <w:rsid w:val="00425ACF"/>
    <w:rsid w:val="00430035"/>
    <w:rsid w:val="0043375E"/>
    <w:rsid w:val="00451192"/>
    <w:rsid w:val="00456209"/>
    <w:rsid w:val="00457663"/>
    <w:rsid w:val="00460595"/>
    <w:rsid w:val="00460F4D"/>
    <w:rsid w:val="00482BF9"/>
    <w:rsid w:val="004851D6"/>
    <w:rsid w:val="00487FBF"/>
    <w:rsid w:val="00494459"/>
    <w:rsid w:val="004964B5"/>
    <w:rsid w:val="00496C31"/>
    <w:rsid w:val="004A1D0C"/>
    <w:rsid w:val="004A49B0"/>
    <w:rsid w:val="004A5582"/>
    <w:rsid w:val="004A6245"/>
    <w:rsid w:val="004B5CF6"/>
    <w:rsid w:val="004D15E7"/>
    <w:rsid w:val="004D2793"/>
    <w:rsid w:val="004D5935"/>
    <w:rsid w:val="004D711A"/>
    <w:rsid w:val="004E3B5C"/>
    <w:rsid w:val="004E47C6"/>
    <w:rsid w:val="004E4E1C"/>
    <w:rsid w:val="004E7A98"/>
    <w:rsid w:val="004F3263"/>
    <w:rsid w:val="00510970"/>
    <w:rsid w:val="00511581"/>
    <w:rsid w:val="005228DC"/>
    <w:rsid w:val="0052760A"/>
    <w:rsid w:val="00527A3E"/>
    <w:rsid w:val="00531C26"/>
    <w:rsid w:val="005338EA"/>
    <w:rsid w:val="00533F2F"/>
    <w:rsid w:val="0053446B"/>
    <w:rsid w:val="005358FA"/>
    <w:rsid w:val="00541BF3"/>
    <w:rsid w:val="00543770"/>
    <w:rsid w:val="00552DC6"/>
    <w:rsid w:val="00561337"/>
    <w:rsid w:val="00561F21"/>
    <w:rsid w:val="00562199"/>
    <w:rsid w:val="00571115"/>
    <w:rsid w:val="00572EAE"/>
    <w:rsid w:val="00577E81"/>
    <w:rsid w:val="00582844"/>
    <w:rsid w:val="00587BE6"/>
    <w:rsid w:val="00594941"/>
    <w:rsid w:val="005976C1"/>
    <w:rsid w:val="005A1069"/>
    <w:rsid w:val="005A408A"/>
    <w:rsid w:val="005B4213"/>
    <w:rsid w:val="005C067B"/>
    <w:rsid w:val="005C3A78"/>
    <w:rsid w:val="005D2B90"/>
    <w:rsid w:val="005D3D69"/>
    <w:rsid w:val="005D4184"/>
    <w:rsid w:val="005D5A98"/>
    <w:rsid w:val="005E29A9"/>
    <w:rsid w:val="005E2C2D"/>
    <w:rsid w:val="005E72FA"/>
    <w:rsid w:val="005E7861"/>
    <w:rsid w:val="005F16AF"/>
    <w:rsid w:val="005F62BE"/>
    <w:rsid w:val="005F7212"/>
    <w:rsid w:val="006018F1"/>
    <w:rsid w:val="00605DE9"/>
    <w:rsid w:val="0061187C"/>
    <w:rsid w:val="00615CB5"/>
    <w:rsid w:val="00623099"/>
    <w:rsid w:val="00625340"/>
    <w:rsid w:val="00626E33"/>
    <w:rsid w:val="00632658"/>
    <w:rsid w:val="00632A90"/>
    <w:rsid w:val="00632E40"/>
    <w:rsid w:val="00632EE1"/>
    <w:rsid w:val="00643254"/>
    <w:rsid w:val="00643619"/>
    <w:rsid w:val="00643786"/>
    <w:rsid w:val="00643950"/>
    <w:rsid w:val="00643BE7"/>
    <w:rsid w:val="00645C59"/>
    <w:rsid w:val="00653226"/>
    <w:rsid w:val="0066008E"/>
    <w:rsid w:val="00662ED1"/>
    <w:rsid w:val="00664D75"/>
    <w:rsid w:val="00671184"/>
    <w:rsid w:val="00671339"/>
    <w:rsid w:val="00674C4B"/>
    <w:rsid w:val="00677422"/>
    <w:rsid w:val="0068068E"/>
    <w:rsid w:val="0068269B"/>
    <w:rsid w:val="00683C24"/>
    <w:rsid w:val="00683C6A"/>
    <w:rsid w:val="006862EA"/>
    <w:rsid w:val="0068698F"/>
    <w:rsid w:val="00690B08"/>
    <w:rsid w:val="006929F3"/>
    <w:rsid w:val="006932EC"/>
    <w:rsid w:val="006A0429"/>
    <w:rsid w:val="006A2065"/>
    <w:rsid w:val="006A48C5"/>
    <w:rsid w:val="006A76F6"/>
    <w:rsid w:val="006B6840"/>
    <w:rsid w:val="006B714A"/>
    <w:rsid w:val="006C0CB0"/>
    <w:rsid w:val="006C0F69"/>
    <w:rsid w:val="006C1895"/>
    <w:rsid w:val="006C54D8"/>
    <w:rsid w:val="006C75F9"/>
    <w:rsid w:val="006C7F03"/>
    <w:rsid w:val="006D0491"/>
    <w:rsid w:val="006D301C"/>
    <w:rsid w:val="006D69CA"/>
    <w:rsid w:val="006E241D"/>
    <w:rsid w:val="006E2D0A"/>
    <w:rsid w:val="006E353C"/>
    <w:rsid w:val="006E3A86"/>
    <w:rsid w:val="006F1927"/>
    <w:rsid w:val="006F6879"/>
    <w:rsid w:val="006F7525"/>
    <w:rsid w:val="006F7C9A"/>
    <w:rsid w:val="00700F30"/>
    <w:rsid w:val="00702B73"/>
    <w:rsid w:val="00703417"/>
    <w:rsid w:val="00706D50"/>
    <w:rsid w:val="00710134"/>
    <w:rsid w:val="00710EA2"/>
    <w:rsid w:val="007139A2"/>
    <w:rsid w:val="00715C95"/>
    <w:rsid w:val="007204D3"/>
    <w:rsid w:val="00722DA3"/>
    <w:rsid w:val="00722DAA"/>
    <w:rsid w:val="00731117"/>
    <w:rsid w:val="00736405"/>
    <w:rsid w:val="007416F4"/>
    <w:rsid w:val="0074299F"/>
    <w:rsid w:val="00745617"/>
    <w:rsid w:val="00755AAA"/>
    <w:rsid w:val="007665F4"/>
    <w:rsid w:val="00770D17"/>
    <w:rsid w:val="007739CE"/>
    <w:rsid w:val="007740F8"/>
    <w:rsid w:val="00774333"/>
    <w:rsid w:val="00780470"/>
    <w:rsid w:val="007814D5"/>
    <w:rsid w:val="007826B2"/>
    <w:rsid w:val="00782C51"/>
    <w:rsid w:val="00785204"/>
    <w:rsid w:val="00786EB6"/>
    <w:rsid w:val="007900CB"/>
    <w:rsid w:val="00795320"/>
    <w:rsid w:val="007A197C"/>
    <w:rsid w:val="007A1B4A"/>
    <w:rsid w:val="007A1DBD"/>
    <w:rsid w:val="007A3A7A"/>
    <w:rsid w:val="007A7F3E"/>
    <w:rsid w:val="007C1536"/>
    <w:rsid w:val="007C4FCB"/>
    <w:rsid w:val="007D2454"/>
    <w:rsid w:val="007D4B9E"/>
    <w:rsid w:val="007D7FBC"/>
    <w:rsid w:val="007E32DE"/>
    <w:rsid w:val="007E59AC"/>
    <w:rsid w:val="007F0DAB"/>
    <w:rsid w:val="007F2AEB"/>
    <w:rsid w:val="00800A1F"/>
    <w:rsid w:val="00801D10"/>
    <w:rsid w:val="0080258B"/>
    <w:rsid w:val="008061C1"/>
    <w:rsid w:val="008078FC"/>
    <w:rsid w:val="0081117E"/>
    <w:rsid w:val="00813004"/>
    <w:rsid w:val="00813A37"/>
    <w:rsid w:val="0081414E"/>
    <w:rsid w:val="00820D68"/>
    <w:rsid w:val="00824D46"/>
    <w:rsid w:val="008314E5"/>
    <w:rsid w:val="008346F9"/>
    <w:rsid w:val="00834BBF"/>
    <w:rsid w:val="008362C5"/>
    <w:rsid w:val="008438AD"/>
    <w:rsid w:val="008444DD"/>
    <w:rsid w:val="008511B9"/>
    <w:rsid w:val="00852AD4"/>
    <w:rsid w:val="00866145"/>
    <w:rsid w:val="00870257"/>
    <w:rsid w:val="00871331"/>
    <w:rsid w:val="008736CF"/>
    <w:rsid w:val="00876D17"/>
    <w:rsid w:val="00882714"/>
    <w:rsid w:val="008845D9"/>
    <w:rsid w:val="00884FD6"/>
    <w:rsid w:val="008853A8"/>
    <w:rsid w:val="00887AE5"/>
    <w:rsid w:val="00890B01"/>
    <w:rsid w:val="00892DD6"/>
    <w:rsid w:val="00894912"/>
    <w:rsid w:val="00897A1A"/>
    <w:rsid w:val="008A72C2"/>
    <w:rsid w:val="008B11FE"/>
    <w:rsid w:val="008B1BD3"/>
    <w:rsid w:val="008B24ED"/>
    <w:rsid w:val="008C06A1"/>
    <w:rsid w:val="008C1663"/>
    <w:rsid w:val="008C2544"/>
    <w:rsid w:val="008D1D5D"/>
    <w:rsid w:val="008D32B7"/>
    <w:rsid w:val="008D6B47"/>
    <w:rsid w:val="008F3E07"/>
    <w:rsid w:val="00904F75"/>
    <w:rsid w:val="00911D13"/>
    <w:rsid w:val="00913858"/>
    <w:rsid w:val="0091649F"/>
    <w:rsid w:val="009208BB"/>
    <w:rsid w:val="00922ED9"/>
    <w:rsid w:val="00927395"/>
    <w:rsid w:val="0093397E"/>
    <w:rsid w:val="00941140"/>
    <w:rsid w:val="00943590"/>
    <w:rsid w:val="009451BB"/>
    <w:rsid w:val="00945454"/>
    <w:rsid w:val="00946174"/>
    <w:rsid w:val="00947358"/>
    <w:rsid w:val="0095018F"/>
    <w:rsid w:val="009572C2"/>
    <w:rsid w:val="00957CE5"/>
    <w:rsid w:val="009628AF"/>
    <w:rsid w:val="00966C3A"/>
    <w:rsid w:val="00973E3B"/>
    <w:rsid w:val="00974339"/>
    <w:rsid w:val="0098040E"/>
    <w:rsid w:val="00981794"/>
    <w:rsid w:val="009817DE"/>
    <w:rsid w:val="009824BD"/>
    <w:rsid w:val="0098684A"/>
    <w:rsid w:val="00986A4B"/>
    <w:rsid w:val="00986C62"/>
    <w:rsid w:val="0099350D"/>
    <w:rsid w:val="009A218D"/>
    <w:rsid w:val="009A2EEA"/>
    <w:rsid w:val="009A3ADF"/>
    <w:rsid w:val="009B058F"/>
    <w:rsid w:val="009B249A"/>
    <w:rsid w:val="009B764D"/>
    <w:rsid w:val="009C16CD"/>
    <w:rsid w:val="009C2B59"/>
    <w:rsid w:val="009C7EDA"/>
    <w:rsid w:val="009D05FC"/>
    <w:rsid w:val="009D0D6F"/>
    <w:rsid w:val="009D315D"/>
    <w:rsid w:val="009E26F3"/>
    <w:rsid w:val="009F0C88"/>
    <w:rsid w:val="009F5823"/>
    <w:rsid w:val="009F5E45"/>
    <w:rsid w:val="009F6E7F"/>
    <w:rsid w:val="00A00ACA"/>
    <w:rsid w:val="00A01E9E"/>
    <w:rsid w:val="00A05963"/>
    <w:rsid w:val="00A134BE"/>
    <w:rsid w:val="00A13CB8"/>
    <w:rsid w:val="00A14CF2"/>
    <w:rsid w:val="00A156E3"/>
    <w:rsid w:val="00A2317F"/>
    <w:rsid w:val="00A241D7"/>
    <w:rsid w:val="00A24CF7"/>
    <w:rsid w:val="00A3667F"/>
    <w:rsid w:val="00A42C88"/>
    <w:rsid w:val="00A44D20"/>
    <w:rsid w:val="00A46E0C"/>
    <w:rsid w:val="00A53EC3"/>
    <w:rsid w:val="00A54DEA"/>
    <w:rsid w:val="00A570D6"/>
    <w:rsid w:val="00A5728A"/>
    <w:rsid w:val="00A6768F"/>
    <w:rsid w:val="00A70252"/>
    <w:rsid w:val="00A734B3"/>
    <w:rsid w:val="00A73B4F"/>
    <w:rsid w:val="00A82AC4"/>
    <w:rsid w:val="00A87C7B"/>
    <w:rsid w:val="00A94CBF"/>
    <w:rsid w:val="00A967C1"/>
    <w:rsid w:val="00A96E4C"/>
    <w:rsid w:val="00AA4F51"/>
    <w:rsid w:val="00AB3ADF"/>
    <w:rsid w:val="00AB5634"/>
    <w:rsid w:val="00AC11A7"/>
    <w:rsid w:val="00AC2A3D"/>
    <w:rsid w:val="00AC6725"/>
    <w:rsid w:val="00AD13EC"/>
    <w:rsid w:val="00AD2364"/>
    <w:rsid w:val="00AD5366"/>
    <w:rsid w:val="00AE13A3"/>
    <w:rsid w:val="00AE3BFB"/>
    <w:rsid w:val="00AE76A2"/>
    <w:rsid w:val="00AF522B"/>
    <w:rsid w:val="00AF78B3"/>
    <w:rsid w:val="00B00BEC"/>
    <w:rsid w:val="00B02400"/>
    <w:rsid w:val="00B061D3"/>
    <w:rsid w:val="00B11D92"/>
    <w:rsid w:val="00B12A73"/>
    <w:rsid w:val="00B15ABF"/>
    <w:rsid w:val="00B26F71"/>
    <w:rsid w:val="00B332A9"/>
    <w:rsid w:val="00B33958"/>
    <w:rsid w:val="00B34427"/>
    <w:rsid w:val="00B361CC"/>
    <w:rsid w:val="00B46955"/>
    <w:rsid w:val="00B47EA1"/>
    <w:rsid w:val="00B52B73"/>
    <w:rsid w:val="00B54CC6"/>
    <w:rsid w:val="00B613E0"/>
    <w:rsid w:val="00B65D2C"/>
    <w:rsid w:val="00B6600F"/>
    <w:rsid w:val="00B7388D"/>
    <w:rsid w:val="00B8606C"/>
    <w:rsid w:val="00B87380"/>
    <w:rsid w:val="00B918BB"/>
    <w:rsid w:val="00B92C52"/>
    <w:rsid w:val="00B958EB"/>
    <w:rsid w:val="00B95ACB"/>
    <w:rsid w:val="00BA3901"/>
    <w:rsid w:val="00BB0080"/>
    <w:rsid w:val="00BB18CA"/>
    <w:rsid w:val="00BB2F96"/>
    <w:rsid w:val="00BB35A6"/>
    <w:rsid w:val="00BB5F74"/>
    <w:rsid w:val="00BB74B2"/>
    <w:rsid w:val="00BB7B98"/>
    <w:rsid w:val="00BC043E"/>
    <w:rsid w:val="00BD07F3"/>
    <w:rsid w:val="00BD0CD5"/>
    <w:rsid w:val="00BD3991"/>
    <w:rsid w:val="00BD42C6"/>
    <w:rsid w:val="00BE4937"/>
    <w:rsid w:val="00BE4DC8"/>
    <w:rsid w:val="00BF33D9"/>
    <w:rsid w:val="00BF3CF4"/>
    <w:rsid w:val="00BF4B8D"/>
    <w:rsid w:val="00C0207E"/>
    <w:rsid w:val="00C0447A"/>
    <w:rsid w:val="00C14424"/>
    <w:rsid w:val="00C15396"/>
    <w:rsid w:val="00C22CBC"/>
    <w:rsid w:val="00C25E59"/>
    <w:rsid w:val="00C32DBD"/>
    <w:rsid w:val="00C35454"/>
    <w:rsid w:val="00C355B5"/>
    <w:rsid w:val="00C429CE"/>
    <w:rsid w:val="00C43C8D"/>
    <w:rsid w:val="00C46BE0"/>
    <w:rsid w:val="00C604EF"/>
    <w:rsid w:val="00C630E8"/>
    <w:rsid w:val="00C64B14"/>
    <w:rsid w:val="00C65DE7"/>
    <w:rsid w:val="00C8018F"/>
    <w:rsid w:val="00C823C4"/>
    <w:rsid w:val="00C82ACA"/>
    <w:rsid w:val="00CA0803"/>
    <w:rsid w:val="00CA1DE1"/>
    <w:rsid w:val="00CA3207"/>
    <w:rsid w:val="00CB1996"/>
    <w:rsid w:val="00CB220B"/>
    <w:rsid w:val="00CB2F66"/>
    <w:rsid w:val="00CB6E11"/>
    <w:rsid w:val="00CC30FC"/>
    <w:rsid w:val="00CD1B75"/>
    <w:rsid w:val="00CD62CD"/>
    <w:rsid w:val="00CE09B2"/>
    <w:rsid w:val="00CE0A66"/>
    <w:rsid w:val="00CE2646"/>
    <w:rsid w:val="00CE275D"/>
    <w:rsid w:val="00CE56AF"/>
    <w:rsid w:val="00CE7135"/>
    <w:rsid w:val="00D03A3C"/>
    <w:rsid w:val="00D04448"/>
    <w:rsid w:val="00D054A6"/>
    <w:rsid w:val="00D105E2"/>
    <w:rsid w:val="00D10DC0"/>
    <w:rsid w:val="00D11C6E"/>
    <w:rsid w:val="00D1245A"/>
    <w:rsid w:val="00D12D24"/>
    <w:rsid w:val="00D15998"/>
    <w:rsid w:val="00D15D2E"/>
    <w:rsid w:val="00D17E89"/>
    <w:rsid w:val="00D205AD"/>
    <w:rsid w:val="00D21CE3"/>
    <w:rsid w:val="00D26DCD"/>
    <w:rsid w:val="00D306A5"/>
    <w:rsid w:val="00D307F1"/>
    <w:rsid w:val="00D343A1"/>
    <w:rsid w:val="00D345F7"/>
    <w:rsid w:val="00D46812"/>
    <w:rsid w:val="00D47EC2"/>
    <w:rsid w:val="00D552D7"/>
    <w:rsid w:val="00D56575"/>
    <w:rsid w:val="00D57BB0"/>
    <w:rsid w:val="00D6547F"/>
    <w:rsid w:val="00D7164A"/>
    <w:rsid w:val="00D75B07"/>
    <w:rsid w:val="00D86900"/>
    <w:rsid w:val="00D9365E"/>
    <w:rsid w:val="00DA0D38"/>
    <w:rsid w:val="00DA2645"/>
    <w:rsid w:val="00DB4BAD"/>
    <w:rsid w:val="00DB5670"/>
    <w:rsid w:val="00DC2082"/>
    <w:rsid w:val="00DC77A3"/>
    <w:rsid w:val="00DE27DD"/>
    <w:rsid w:val="00DE2ED9"/>
    <w:rsid w:val="00DE6158"/>
    <w:rsid w:val="00DE7EC4"/>
    <w:rsid w:val="00DF28E2"/>
    <w:rsid w:val="00DF4A6A"/>
    <w:rsid w:val="00DF6A71"/>
    <w:rsid w:val="00DF6E6F"/>
    <w:rsid w:val="00DF70A2"/>
    <w:rsid w:val="00E01767"/>
    <w:rsid w:val="00E0269B"/>
    <w:rsid w:val="00E03C97"/>
    <w:rsid w:val="00E0445C"/>
    <w:rsid w:val="00E0679C"/>
    <w:rsid w:val="00E111C3"/>
    <w:rsid w:val="00E11CAE"/>
    <w:rsid w:val="00E11FDD"/>
    <w:rsid w:val="00E12091"/>
    <w:rsid w:val="00E1358C"/>
    <w:rsid w:val="00E153F0"/>
    <w:rsid w:val="00E21AE4"/>
    <w:rsid w:val="00E26FE9"/>
    <w:rsid w:val="00E43682"/>
    <w:rsid w:val="00E43BA0"/>
    <w:rsid w:val="00E50277"/>
    <w:rsid w:val="00E507BD"/>
    <w:rsid w:val="00E50844"/>
    <w:rsid w:val="00E52331"/>
    <w:rsid w:val="00E5678D"/>
    <w:rsid w:val="00E656E4"/>
    <w:rsid w:val="00E65E47"/>
    <w:rsid w:val="00E6603E"/>
    <w:rsid w:val="00E67DF2"/>
    <w:rsid w:val="00E80CFE"/>
    <w:rsid w:val="00E97B4C"/>
    <w:rsid w:val="00EA29CF"/>
    <w:rsid w:val="00EA614D"/>
    <w:rsid w:val="00EB3827"/>
    <w:rsid w:val="00EB5216"/>
    <w:rsid w:val="00EB58CF"/>
    <w:rsid w:val="00EB7404"/>
    <w:rsid w:val="00EB7A3C"/>
    <w:rsid w:val="00EB7AE1"/>
    <w:rsid w:val="00EB7B72"/>
    <w:rsid w:val="00EC16C4"/>
    <w:rsid w:val="00EC52A4"/>
    <w:rsid w:val="00EC6E15"/>
    <w:rsid w:val="00ED17A7"/>
    <w:rsid w:val="00ED18D4"/>
    <w:rsid w:val="00ED22A6"/>
    <w:rsid w:val="00ED4AB9"/>
    <w:rsid w:val="00EE7F47"/>
    <w:rsid w:val="00EF150B"/>
    <w:rsid w:val="00EF29B7"/>
    <w:rsid w:val="00EF3BA4"/>
    <w:rsid w:val="00EF6459"/>
    <w:rsid w:val="00EF7BBA"/>
    <w:rsid w:val="00F07DBC"/>
    <w:rsid w:val="00F14499"/>
    <w:rsid w:val="00F25EA4"/>
    <w:rsid w:val="00F2783D"/>
    <w:rsid w:val="00F27F33"/>
    <w:rsid w:val="00F32670"/>
    <w:rsid w:val="00F331C7"/>
    <w:rsid w:val="00F35641"/>
    <w:rsid w:val="00F46B7E"/>
    <w:rsid w:val="00F4739F"/>
    <w:rsid w:val="00F474B5"/>
    <w:rsid w:val="00F5045F"/>
    <w:rsid w:val="00F53E95"/>
    <w:rsid w:val="00F5461C"/>
    <w:rsid w:val="00F54D5E"/>
    <w:rsid w:val="00F80394"/>
    <w:rsid w:val="00F84A4F"/>
    <w:rsid w:val="00F862BA"/>
    <w:rsid w:val="00F87D3F"/>
    <w:rsid w:val="00F906C1"/>
    <w:rsid w:val="00F9184A"/>
    <w:rsid w:val="00F9772D"/>
    <w:rsid w:val="00FA1EA0"/>
    <w:rsid w:val="00FA6AE5"/>
    <w:rsid w:val="00FB0772"/>
    <w:rsid w:val="00FB439F"/>
    <w:rsid w:val="00FB7D35"/>
    <w:rsid w:val="00FC3D93"/>
    <w:rsid w:val="00FC5CE4"/>
    <w:rsid w:val="00FD33E4"/>
    <w:rsid w:val="00FD3916"/>
    <w:rsid w:val="00FD4798"/>
    <w:rsid w:val="00FE5EBF"/>
    <w:rsid w:val="00FE7303"/>
    <w:rsid w:val="00FF22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3D6A52F"/>
  <w15:chartTrackingRefBased/>
  <w15:docId w15:val="{ED2AF443-760E-49F4-ACBC-681616D4F8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32F4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032F4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032F4A"/>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032F4A"/>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032F4A"/>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032F4A"/>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32F4A"/>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32F4A"/>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32F4A"/>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32F4A"/>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032F4A"/>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032F4A"/>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032F4A"/>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032F4A"/>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032F4A"/>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32F4A"/>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32F4A"/>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32F4A"/>
    <w:rPr>
      <w:rFonts w:eastAsiaTheme="majorEastAsia" w:cstheme="majorBidi"/>
      <w:color w:val="272727" w:themeColor="text1" w:themeTint="D8"/>
    </w:rPr>
  </w:style>
  <w:style w:type="paragraph" w:styleId="Ttulo">
    <w:name w:val="Title"/>
    <w:basedOn w:val="Normal"/>
    <w:next w:val="Normal"/>
    <w:link w:val="TtuloCar"/>
    <w:uiPriority w:val="10"/>
    <w:qFormat/>
    <w:rsid w:val="00032F4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32F4A"/>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32F4A"/>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32F4A"/>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32F4A"/>
    <w:pPr>
      <w:spacing w:before="160"/>
      <w:jc w:val="center"/>
    </w:pPr>
    <w:rPr>
      <w:i/>
      <w:iCs/>
      <w:color w:val="404040" w:themeColor="text1" w:themeTint="BF"/>
    </w:rPr>
  </w:style>
  <w:style w:type="character" w:customStyle="1" w:styleId="CitaCar">
    <w:name w:val="Cita Car"/>
    <w:basedOn w:val="Fuentedeprrafopredeter"/>
    <w:link w:val="Cita"/>
    <w:uiPriority w:val="29"/>
    <w:rsid w:val="00032F4A"/>
    <w:rPr>
      <w:i/>
      <w:iCs/>
      <w:color w:val="404040" w:themeColor="text1" w:themeTint="BF"/>
    </w:rPr>
  </w:style>
  <w:style w:type="paragraph" w:styleId="Prrafodelista">
    <w:name w:val="List Paragraph"/>
    <w:basedOn w:val="Normal"/>
    <w:uiPriority w:val="34"/>
    <w:qFormat/>
    <w:rsid w:val="00032F4A"/>
    <w:pPr>
      <w:ind w:left="720"/>
      <w:contextualSpacing/>
    </w:pPr>
  </w:style>
  <w:style w:type="character" w:styleId="nfasisintenso">
    <w:name w:val="Intense Emphasis"/>
    <w:basedOn w:val="Fuentedeprrafopredeter"/>
    <w:uiPriority w:val="21"/>
    <w:qFormat/>
    <w:rsid w:val="00032F4A"/>
    <w:rPr>
      <w:i/>
      <w:iCs/>
      <w:color w:val="0F4761" w:themeColor="accent1" w:themeShade="BF"/>
    </w:rPr>
  </w:style>
  <w:style w:type="paragraph" w:styleId="Citadestacada">
    <w:name w:val="Intense Quote"/>
    <w:basedOn w:val="Normal"/>
    <w:next w:val="Normal"/>
    <w:link w:val="CitadestacadaCar"/>
    <w:uiPriority w:val="30"/>
    <w:qFormat/>
    <w:rsid w:val="00032F4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032F4A"/>
    <w:rPr>
      <w:i/>
      <w:iCs/>
      <w:color w:val="0F4761" w:themeColor="accent1" w:themeShade="BF"/>
    </w:rPr>
  </w:style>
  <w:style w:type="character" w:styleId="Referenciaintensa">
    <w:name w:val="Intense Reference"/>
    <w:basedOn w:val="Fuentedeprrafopredeter"/>
    <w:uiPriority w:val="32"/>
    <w:qFormat/>
    <w:rsid w:val="00032F4A"/>
    <w:rPr>
      <w:b/>
      <w:bCs/>
      <w:smallCaps/>
      <w:color w:val="0F4761" w:themeColor="accent1" w:themeShade="BF"/>
      <w:spacing w:val="5"/>
    </w:rPr>
  </w:style>
  <w:style w:type="paragraph" w:styleId="NormalWeb">
    <w:name w:val="Normal (Web)"/>
    <w:basedOn w:val="Normal"/>
    <w:uiPriority w:val="99"/>
    <w:semiHidden/>
    <w:unhideWhenUsed/>
    <w:rsid w:val="007A1DBD"/>
    <w:rPr>
      <w:rFonts w:ascii="Times New Roman" w:hAnsi="Times New Roman" w:cs="Times New Roman"/>
    </w:rPr>
  </w:style>
  <w:style w:type="character" w:customStyle="1" w:styleId="OSAAuthorAffliationChar">
    <w:name w:val="OSA Author Affliation Char"/>
    <w:link w:val="OSAAuthorAffliation"/>
    <w:rsid w:val="00D04448"/>
    <w:rPr>
      <w:i/>
      <w:sz w:val="17"/>
      <w:szCs w:val="16"/>
    </w:rPr>
  </w:style>
  <w:style w:type="paragraph" w:customStyle="1" w:styleId="OSAAuthorAffliation">
    <w:name w:val="OSA Author Affliation"/>
    <w:basedOn w:val="Normal"/>
    <w:link w:val="OSAAuthorAffliationChar"/>
    <w:qFormat/>
    <w:rsid w:val="00D04448"/>
    <w:pPr>
      <w:spacing w:after="0" w:line="240" w:lineRule="auto"/>
      <w:ind w:right="432"/>
    </w:pPr>
    <w:rPr>
      <w:i/>
      <w:sz w:val="17"/>
      <w:szCs w:val="16"/>
    </w:rPr>
  </w:style>
  <w:style w:type="character" w:styleId="Refdecomentario">
    <w:name w:val="annotation reference"/>
    <w:basedOn w:val="Fuentedeprrafopredeter"/>
    <w:uiPriority w:val="99"/>
    <w:semiHidden/>
    <w:unhideWhenUsed/>
    <w:rsid w:val="00F474B5"/>
    <w:rPr>
      <w:sz w:val="16"/>
      <w:szCs w:val="16"/>
    </w:rPr>
  </w:style>
  <w:style w:type="paragraph" w:styleId="Textocomentario">
    <w:name w:val="annotation text"/>
    <w:basedOn w:val="Normal"/>
    <w:link w:val="TextocomentarioCar"/>
    <w:uiPriority w:val="99"/>
    <w:unhideWhenUsed/>
    <w:rsid w:val="00F474B5"/>
    <w:pPr>
      <w:spacing w:line="240" w:lineRule="auto"/>
    </w:pPr>
    <w:rPr>
      <w:sz w:val="20"/>
      <w:szCs w:val="20"/>
    </w:rPr>
  </w:style>
  <w:style w:type="character" w:customStyle="1" w:styleId="TextocomentarioCar">
    <w:name w:val="Texto comentario Car"/>
    <w:basedOn w:val="Fuentedeprrafopredeter"/>
    <w:link w:val="Textocomentario"/>
    <w:uiPriority w:val="99"/>
    <w:rsid w:val="00F474B5"/>
    <w:rPr>
      <w:sz w:val="20"/>
      <w:szCs w:val="20"/>
    </w:rPr>
  </w:style>
  <w:style w:type="paragraph" w:styleId="Asuntodelcomentario">
    <w:name w:val="annotation subject"/>
    <w:basedOn w:val="Textocomentario"/>
    <w:next w:val="Textocomentario"/>
    <w:link w:val="AsuntodelcomentarioCar"/>
    <w:uiPriority w:val="99"/>
    <w:semiHidden/>
    <w:unhideWhenUsed/>
    <w:rsid w:val="00F474B5"/>
    <w:rPr>
      <w:b/>
      <w:bCs/>
    </w:rPr>
  </w:style>
  <w:style w:type="character" w:customStyle="1" w:styleId="AsuntodelcomentarioCar">
    <w:name w:val="Asunto del comentario Car"/>
    <w:basedOn w:val="TextocomentarioCar"/>
    <w:link w:val="Asuntodelcomentario"/>
    <w:uiPriority w:val="99"/>
    <w:semiHidden/>
    <w:rsid w:val="00F474B5"/>
    <w:rPr>
      <w:b/>
      <w:bCs/>
      <w:sz w:val="20"/>
      <w:szCs w:val="20"/>
    </w:rPr>
  </w:style>
  <w:style w:type="character" w:styleId="Hipervnculo">
    <w:name w:val="Hyperlink"/>
    <w:basedOn w:val="Fuentedeprrafopredeter"/>
    <w:uiPriority w:val="99"/>
    <w:unhideWhenUsed/>
    <w:rsid w:val="00E111C3"/>
    <w:rPr>
      <w:color w:val="467886" w:themeColor="hyperlink"/>
      <w:u w:val="single"/>
    </w:rPr>
  </w:style>
  <w:style w:type="character" w:styleId="Mencinsinresolver">
    <w:name w:val="Unresolved Mention"/>
    <w:basedOn w:val="Fuentedeprrafopredeter"/>
    <w:uiPriority w:val="99"/>
    <w:semiHidden/>
    <w:unhideWhenUsed/>
    <w:rsid w:val="00E111C3"/>
    <w:rPr>
      <w:color w:val="605E5C"/>
      <w:shd w:val="clear" w:color="auto" w:fill="E1DFDD"/>
    </w:rPr>
  </w:style>
  <w:style w:type="paragraph" w:styleId="Descripcin">
    <w:name w:val="caption"/>
    <w:basedOn w:val="Normal"/>
    <w:next w:val="Normal"/>
    <w:uiPriority w:val="35"/>
    <w:unhideWhenUsed/>
    <w:qFormat/>
    <w:rsid w:val="00367F1D"/>
    <w:pPr>
      <w:spacing w:after="200" w:line="240" w:lineRule="auto"/>
    </w:pPr>
    <w:rPr>
      <w:i/>
      <w:iCs/>
      <w:color w:val="0E2841" w:themeColor="text2"/>
      <w:sz w:val="18"/>
      <w:szCs w:val="18"/>
    </w:rPr>
  </w:style>
  <w:style w:type="paragraph" w:styleId="Encabezado">
    <w:name w:val="header"/>
    <w:basedOn w:val="Normal"/>
    <w:link w:val="EncabezadoCar"/>
    <w:uiPriority w:val="99"/>
    <w:unhideWhenUsed/>
    <w:rsid w:val="000F27E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F27E4"/>
  </w:style>
  <w:style w:type="paragraph" w:styleId="Piedepgina">
    <w:name w:val="footer"/>
    <w:basedOn w:val="Normal"/>
    <w:link w:val="PiedepginaCar"/>
    <w:uiPriority w:val="99"/>
    <w:unhideWhenUsed/>
    <w:rsid w:val="000F27E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F27E4"/>
  </w:style>
  <w:style w:type="paragraph" w:styleId="Revisin">
    <w:name w:val="Revision"/>
    <w:hidden/>
    <w:uiPriority w:val="99"/>
    <w:semiHidden/>
    <w:rsid w:val="00362295"/>
    <w:pPr>
      <w:spacing w:after="0" w:line="240" w:lineRule="auto"/>
    </w:pPr>
  </w:style>
  <w:style w:type="character" w:styleId="Textodelmarcadordeposicin">
    <w:name w:val="Placeholder Text"/>
    <w:basedOn w:val="Fuentedeprrafopredeter"/>
    <w:uiPriority w:val="99"/>
    <w:semiHidden/>
    <w:rsid w:val="0014251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204485">
      <w:bodyDiv w:val="1"/>
      <w:marLeft w:val="0"/>
      <w:marRight w:val="0"/>
      <w:marTop w:val="0"/>
      <w:marBottom w:val="0"/>
      <w:divBdr>
        <w:top w:val="none" w:sz="0" w:space="0" w:color="auto"/>
        <w:left w:val="none" w:sz="0" w:space="0" w:color="auto"/>
        <w:bottom w:val="none" w:sz="0" w:space="0" w:color="auto"/>
        <w:right w:val="none" w:sz="0" w:space="0" w:color="auto"/>
      </w:divBdr>
    </w:div>
    <w:div w:id="98575166">
      <w:bodyDiv w:val="1"/>
      <w:marLeft w:val="0"/>
      <w:marRight w:val="0"/>
      <w:marTop w:val="0"/>
      <w:marBottom w:val="0"/>
      <w:divBdr>
        <w:top w:val="none" w:sz="0" w:space="0" w:color="auto"/>
        <w:left w:val="none" w:sz="0" w:space="0" w:color="auto"/>
        <w:bottom w:val="none" w:sz="0" w:space="0" w:color="auto"/>
        <w:right w:val="none" w:sz="0" w:space="0" w:color="auto"/>
      </w:divBdr>
    </w:div>
    <w:div w:id="132407526">
      <w:bodyDiv w:val="1"/>
      <w:marLeft w:val="0"/>
      <w:marRight w:val="0"/>
      <w:marTop w:val="0"/>
      <w:marBottom w:val="0"/>
      <w:divBdr>
        <w:top w:val="none" w:sz="0" w:space="0" w:color="auto"/>
        <w:left w:val="none" w:sz="0" w:space="0" w:color="auto"/>
        <w:bottom w:val="none" w:sz="0" w:space="0" w:color="auto"/>
        <w:right w:val="none" w:sz="0" w:space="0" w:color="auto"/>
      </w:divBdr>
    </w:div>
    <w:div w:id="175728985">
      <w:marLeft w:val="640"/>
      <w:marRight w:val="0"/>
      <w:marTop w:val="0"/>
      <w:marBottom w:val="0"/>
      <w:divBdr>
        <w:top w:val="none" w:sz="0" w:space="0" w:color="auto"/>
        <w:left w:val="none" w:sz="0" w:space="0" w:color="auto"/>
        <w:bottom w:val="none" w:sz="0" w:space="0" w:color="auto"/>
        <w:right w:val="none" w:sz="0" w:space="0" w:color="auto"/>
      </w:divBdr>
    </w:div>
    <w:div w:id="240604082">
      <w:bodyDiv w:val="1"/>
      <w:marLeft w:val="0"/>
      <w:marRight w:val="0"/>
      <w:marTop w:val="0"/>
      <w:marBottom w:val="0"/>
      <w:divBdr>
        <w:top w:val="none" w:sz="0" w:space="0" w:color="auto"/>
        <w:left w:val="none" w:sz="0" w:space="0" w:color="auto"/>
        <w:bottom w:val="none" w:sz="0" w:space="0" w:color="auto"/>
        <w:right w:val="none" w:sz="0" w:space="0" w:color="auto"/>
      </w:divBdr>
    </w:div>
    <w:div w:id="263073383">
      <w:marLeft w:val="640"/>
      <w:marRight w:val="0"/>
      <w:marTop w:val="0"/>
      <w:marBottom w:val="0"/>
      <w:divBdr>
        <w:top w:val="none" w:sz="0" w:space="0" w:color="auto"/>
        <w:left w:val="none" w:sz="0" w:space="0" w:color="auto"/>
        <w:bottom w:val="none" w:sz="0" w:space="0" w:color="auto"/>
        <w:right w:val="none" w:sz="0" w:space="0" w:color="auto"/>
      </w:divBdr>
    </w:div>
    <w:div w:id="362025780">
      <w:bodyDiv w:val="1"/>
      <w:marLeft w:val="0"/>
      <w:marRight w:val="0"/>
      <w:marTop w:val="0"/>
      <w:marBottom w:val="0"/>
      <w:divBdr>
        <w:top w:val="none" w:sz="0" w:space="0" w:color="auto"/>
        <w:left w:val="none" w:sz="0" w:space="0" w:color="auto"/>
        <w:bottom w:val="none" w:sz="0" w:space="0" w:color="auto"/>
        <w:right w:val="none" w:sz="0" w:space="0" w:color="auto"/>
      </w:divBdr>
    </w:div>
    <w:div w:id="372123919">
      <w:marLeft w:val="640"/>
      <w:marRight w:val="0"/>
      <w:marTop w:val="0"/>
      <w:marBottom w:val="0"/>
      <w:divBdr>
        <w:top w:val="none" w:sz="0" w:space="0" w:color="auto"/>
        <w:left w:val="none" w:sz="0" w:space="0" w:color="auto"/>
        <w:bottom w:val="none" w:sz="0" w:space="0" w:color="auto"/>
        <w:right w:val="none" w:sz="0" w:space="0" w:color="auto"/>
      </w:divBdr>
    </w:div>
    <w:div w:id="393044372">
      <w:marLeft w:val="640"/>
      <w:marRight w:val="0"/>
      <w:marTop w:val="0"/>
      <w:marBottom w:val="0"/>
      <w:divBdr>
        <w:top w:val="none" w:sz="0" w:space="0" w:color="auto"/>
        <w:left w:val="none" w:sz="0" w:space="0" w:color="auto"/>
        <w:bottom w:val="none" w:sz="0" w:space="0" w:color="auto"/>
        <w:right w:val="none" w:sz="0" w:space="0" w:color="auto"/>
      </w:divBdr>
    </w:div>
    <w:div w:id="406542257">
      <w:bodyDiv w:val="1"/>
      <w:marLeft w:val="0"/>
      <w:marRight w:val="0"/>
      <w:marTop w:val="0"/>
      <w:marBottom w:val="0"/>
      <w:divBdr>
        <w:top w:val="none" w:sz="0" w:space="0" w:color="auto"/>
        <w:left w:val="none" w:sz="0" w:space="0" w:color="auto"/>
        <w:bottom w:val="none" w:sz="0" w:space="0" w:color="auto"/>
        <w:right w:val="none" w:sz="0" w:space="0" w:color="auto"/>
      </w:divBdr>
    </w:div>
    <w:div w:id="438379031">
      <w:bodyDiv w:val="1"/>
      <w:marLeft w:val="0"/>
      <w:marRight w:val="0"/>
      <w:marTop w:val="0"/>
      <w:marBottom w:val="0"/>
      <w:divBdr>
        <w:top w:val="none" w:sz="0" w:space="0" w:color="auto"/>
        <w:left w:val="none" w:sz="0" w:space="0" w:color="auto"/>
        <w:bottom w:val="none" w:sz="0" w:space="0" w:color="auto"/>
        <w:right w:val="none" w:sz="0" w:space="0" w:color="auto"/>
      </w:divBdr>
    </w:div>
    <w:div w:id="448085219">
      <w:bodyDiv w:val="1"/>
      <w:marLeft w:val="0"/>
      <w:marRight w:val="0"/>
      <w:marTop w:val="0"/>
      <w:marBottom w:val="0"/>
      <w:divBdr>
        <w:top w:val="none" w:sz="0" w:space="0" w:color="auto"/>
        <w:left w:val="none" w:sz="0" w:space="0" w:color="auto"/>
        <w:bottom w:val="none" w:sz="0" w:space="0" w:color="auto"/>
        <w:right w:val="none" w:sz="0" w:space="0" w:color="auto"/>
      </w:divBdr>
    </w:div>
    <w:div w:id="491531688">
      <w:bodyDiv w:val="1"/>
      <w:marLeft w:val="0"/>
      <w:marRight w:val="0"/>
      <w:marTop w:val="0"/>
      <w:marBottom w:val="0"/>
      <w:divBdr>
        <w:top w:val="none" w:sz="0" w:space="0" w:color="auto"/>
        <w:left w:val="none" w:sz="0" w:space="0" w:color="auto"/>
        <w:bottom w:val="none" w:sz="0" w:space="0" w:color="auto"/>
        <w:right w:val="none" w:sz="0" w:space="0" w:color="auto"/>
      </w:divBdr>
    </w:div>
    <w:div w:id="508761547">
      <w:bodyDiv w:val="1"/>
      <w:marLeft w:val="0"/>
      <w:marRight w:val="0"/>
      <w:marTop w:val="0"/>
      <w:marBottom w:val="0"/>
      <w:divBdr>
        <w:top w:val="none" w:sz="0" w:space="0" w:color="auto"/>
        <w:left w:val="none" w:sz="0" w:space="0" w:color="auto"/>
        <w:bottom w:val="none" w:sz="0" w:space="0" w:color="auto"/>
        <w:right w:val="none" w:sz="0" w:space="0" w:color="auto"/>
      </w:divBdr>
    </w:div>
    <w:div w:id="526799443">
      <w:bodyDiv w:val="1"/>
      <w:marLeft w:val="0"/>
      <w:marRight w:val="0"/>
      <w:marTop w:val="0"/>
      <w:marBottom w:val="0"/>
      <w:divBdr>
        <w:top w:val="none" w:sz="0" w:space="0" w:color="auto"/>
        <w:left w:val="none" w:sz="0" w:space="0" w:color="auto"/>
        <w:bottom w:val="none" w:sz="0" w:space="0" w:color="auto"/>
        <w:right w:val="none" w:sz="0" w:space="0" w:color="auto"/>
      </w:divBdr>
    </w:div>
    <w:div w:id="543178265">
      <w:bodyDiv w:val="1"/>
      <w:marLeft w:val="0"/>
      <w:marRight w:val="0"/>
      <w:marTop w:val="0"/>
      <w:marBottom w:val="0"/>
      <w:divBdr>
        <w:top w:val="none" w:sz="0" w:space="0" w:color="auto"/>
        <w:left w:val="none" w:sz="0" w:space="0" w:color="auto"/>
        <w:bottom w:val="none" w:sz="0" w:space="0" w:color="auto"/>
        <w:right w:val="none" w:sz="0" w:space="0" w:color="auto"/>
      </w:divBdr>
      <w:divsChild>
        <w:div w:id="935409218">
          <w:marLeft w:val="0"/>
          <w:marRight w:val="0"/>
          <w:marTop w:val="0"/>
          <w:marBottom w:val="0"/>
          <w:divBdr>
            <w:top w:val="none" w:sz="0" w:space="0" w:color="auto"/>
            <w:left w:val="none" w:sz="0" w:space="0" w:color="auto"/>
            <w:bottom w:val="none" w:sz="0" w:space="0" w:color="auto"/>
            <w:right w:val="none" w:sz="0" w:space="0" w:color="auto"/>
          </w:divBdr>
          <w:divsChild>
            <w:div w:id="1244100478">
              <w:marLeft w:val="0"/>
              <w:marRight w:val="0"/>
              <w:marTop w:val="0"/>
              <w:marBottom w:val="0"/>
              <w:divBdr>
                <w:top w:val="none" w:sz="0" w:space="0" w:color="auto"/>
                <w:left w:val="none" w:sz="0" w:space="0" w:color="auto"/>
                <w:bottom w:val="none" w:sz="0" w:space="0" w:color="auto"/>
                <w:right w:val="none" w:sz="0" w:space="0" w:color="auto"/>
              </w:divBdr>
              <w:divsChild>
                <w:div w:id="514198404">
                  <w:marLeft w:val="0"/>
                  <w:marRight w:val="0"/>
                  <w:marTop w:val="0"/>
                  <w:marBottom w:val="0"/>
                  <w:divBdr>
                    <w:top w:val="none" w:sz="0" w:space="0" w:color="auto"/>
                    <w:left w:val="none" w:sz="0" w:space="0" w:color="auto"/>
                    <w:bottom w:val="none" w:sz="0" w:space="0" w:color="auto"/>
                    <w:right w:val="none" w:sz="0" w:space="0" w:color="auto"/>
                  </w:divBdr>
                  <w:divsChild>
                    <w:div w:id="1403716445">
                      <w:marLeft w:val="0"/>
                      <w:marRight w:val="0"/>
                      <w:marTop w:val="0"/>
                      <w:marBottom w:val="0"/>
                      <w:divBdr>
                        <w:top w:val="none" w:sz="0" w:space="0" w:color="auto"/>
                        <w:left w:val="none" w:sz="0" w:space="0" w:color="auto"/>
                        <w:bottom w:val="none" w:sz="0" w:space="0" w:color="auto"/>
                        <w:right w:val="none" w:sz="0" w:space="0" w:color="auto"/>
                      </w:divBdr>
                      <w:divsChild>
                        <w:div w:id="90514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3901061">
      <w:bodyDiv w:val="1"/>
      <w:marLeft w:val="0"/>
      <w:marRight w:val="0"/>
      <w:marTop w:val="0"/>
      <w:marBottom w:val="0"/>
      <w:divBdr>
        <w:top w:val="none" w:sz="0" w:space="0" w:color="auto"/>
        <w:left w:val="none" w:sz="0" w:space="0" w:color="auto"/>
        <w:bottom w:val="none" w:sz="0" w:space="0" w:color="auto"/>
        <w:right w:val="none" w:sz="0" w:space="0" w:color="auto"/>
      </w:divBdr>
    </w:div>
    <w:div w:id="594437683">
      <w:marLeft w:val="640"/>
      <w:marRight w:val="0"/>
      <w:marTop w:val="0"/>
      <w:marBottom w:val="0"/>
      <w:divBdr>
        <w:top w:val="none" w:sz="0" w:space="0" w:color="auto"/>
        <w:left w:val="none" w:sz="0" w:space="0" w:color="auto"/>
        <w:bottom w:val="none" w:sz="0" w:space="0" w:color="auto"/>
        <w:right w:val="none" w:sz="0" w:space="0" w:color="auto"/>
      </w:divBdr>
    </w:div>
    <w:div w:id="596444113">
      <w:marLeft w:val="640"/>
      <w:marRight w:val="0"/>
      <w:marTop w:val="0"/>
      <w:marBottom w:val="0"/>
      <w:divBdr>
        <w:top w:val="none" w:sz="0" w:space="0" w:color="auto"/>
        <w:left w:val="none" w:sz="0" w:space="0" w:color="auto"/>
        <w:bottom w:val="none" w:sz="0" w:space="0" w:color="auto"/>
        <w:right w:val="none" w:sz="0" w:space="0" w:color="auto"/>
      </w:divBdr>
    </w:div>
    <w:div w:id="614562413">
      <w:marLeft w:val="640"/>
      <w:marRight w:val="0"/>
      <w:marTop w:val="0"/>
      <w:marBottom w:val="0"/>
      <w:divBdr>
        <w:top w:val="none" w:sz="0" w:space="0" w:color="auto"/>
        <w:left w:val="none" w:sz="0" w:space="0" w:color="auto"/>
        <w:bottom w:val="none" w:sz="0" w:space="0" w:color="auto"/>
        <w:right w:val="none" w:sz="0" w:space="0" w:color="auto"/>
      </w:divBdr>
    </w:div>
    <w:div w:id="634214153">
      <w:bodyDiv w:val="1"/>
      <w:marLeft w:val="0"/>
      <w:marRight w:val="0"/>
      <w:marTop w:val="0"/>
      <w:marBottom w:val="0"/>
      <w:divBdr>
        <w:top w:val="none" w:sz="0" w:space="0" w:color="auto"/>
        <w:left w:val="none" w:sz="0" w:space="0" w:color="auto"/>
        <w:bottom w:val="none" w:sz="0" w:space="0" w:color="auto"/>
        <w:right w:val="none" w:sz="0" w:space="0" w:color="auto"/>
      </w:divBdr>
    </w:div>
    <w:div w:id="634408929">
      <w:bodyDiv w:val="1"/>
      <w:marLeft w:val="0"/>
      <w:marRight w:val="0"/>
      <w:marTop w:val="0"/>
      <w:marBottom w:val="0"/>
      <w:divBdr>
        <w:top w:val="none" w:sz="0" w:space="0" w:color="auto"/>
        <w:left w:val="none" w:sz="0" w:space="0" w:color="auto"/>
        <w:bottom w:val="none" w:sz="0" w:space="0" w:color="auto"/>
        <w:right w:val="none" w:sz="0" w:space="0" w:color="auto"/>
      </w:divBdr>
    </w:div>
    <w:div w:id="649484141">
      <w:bodyDiv w:val="1"/>
      <w:marLeft w:val="0"/>
      <w:marRight w:val="0"/>
      <w:marTop w:val="0"/>
      <w:marBottom w:val="0"/>
      <w:divBdr>
        <w:top w:val="none" w:sz="0" w:space="0" w:color="auto"/>
        <w:left w:val="none" w:sz="0" w:space="0" w:color="auto"/>
        <w:bottom w:val="none" w:sz="0" w:space="0" w:color="auto"/>
        <w:right w:val="none" w:sz="0" w:space="0" w:color="auto"/>
      </w:divBdr>
    </w:div>
    <w:div w:id="699865185">
      <w:bodyDiv w:val="1"/>
      <w:marLeft w:val="0"/>
      <w:marRight w:val="0"/>
      <w:marTop w:val="0"/>
      <w:marBottom w:val="0"/>
      <w:divBdr>
        <w:top w:val="none" w:sz="0" w:space="0" w:color="auto"/>
        <w:left w:val="none" w:sz="0" w:space="0" w:color="auto"/>
        <w:bottom w:val="none" w:sz="0" w:space="0" w:color="auto"/>
        <w:right w:val="none" w:sz="0" w:space="0" w:color="auto"/>
      </w:divBdr>
    </w:div>
    <w:div w:id="709110349">
      <w:marLeft w:val="640"/>
      <w:marRight w:val="0"/>
      <w:marTop w:val="0"/>
      <w:marBottom w:val="0"/>
      <w:divBdr>
        <w:top w:val="none" w:sz="0" w:space="0" w:color="auto"/>
        <w:left w:val="none" w:sz="0" w:space="0" w:color="auto"/>
        <w:bottom w:val="none" w:sz="0" w:space="0" w:color="auto"/>
        <w:right w:val="none" w:sz="0" w:space="0" w:color="auto"/>
      </w:divBdr>
    </w:div>
    <w:div w:id="718700447">
      <w:marLeft w:val="640"/>
      <w:marRight w:val="0"/>
      <w:marTop w:val="0"/>
      <w:marBottom w:val="0"/>
      <w:divBdr>
        <w:top w:val="none" w:sz="0" w:space="0" w:color="auto"/>
        <w:left w:val="none" w:sz="0" w:space="0" w:color="auto"/>
        <w:bottom w:val="none" w:sz="0" w:space="0" w:color="auto"/>
        <w:right w:val="none" w:sz="0" w:space="0" w:color="auto"/>
      </w:divBdr>
    </w:div>
    <w:div w:id="740903964">
      <w:bodyDiv w:val="1"/>
      <w:marLeft w:val="0"/>
      <w:marRight w:val="0"/>
      <w:marTop w:val="0"/>
      <w:marBottom w:val="0"/>
      <w:divBdr>
        <w:top w:val="none" w:sz="0" w:space="0" w:color="auto"/>
        <w:left w:val="none" w:sz="0" w:space="0" w:color="auto"/>
        <w:bottom w:val="none" w:sz="0" w:space="0" w:color="auto"/>
        <w:right w:val="none" w:sz="0" w:space="0" w:color="auto"/>
      </w:divBdr>
    </w:div>
    <w:div w:id="742146123">
      <w:marLeft w:val="640"/>
      <w:marRight w:val="0"/>
      <w:marTop w:val="0"/>
      <w:marBottom w:val="0"/>
      <w:divBdr>
        <w:top w:val="none" w:sz="0" w:space="0" w:color="auto"/>
        <w:left w:val="none" w:sz="0" w:space="0" w:color="auto"/>
        <w:bottom w:val="none" w:sz="0" w:space="0" w:color="auto"/>
        <w:right w:val="none" w:sz="0" w:space="0" w:color="auto"/>
      </w:divBdr>
    </w:div>
    <w:div w:id="761142474">
      <w:marLeft w:val="640"/>
      <w:marRight w:val="0"/>
      <w:marTop w:val="0"/>
      <w:marBottom w:val="0"/>
      <w:divBdr>
        <w:top w:val="none" w:sz="0" w:space="0" w:color="auto"/>
        <w:left w:val="none" w:sz="0" w:space="0" w:color="auto"/>
        <w:bottom w:val="none" w:sz="0" w:space="0" w:color="auto"/>
        <w:right w:val="none" w:sz="0" w:space="0" w:color="auto"/>
      </w:divBdr>
    </w:div>
    <w:div w:id="847795656">
      <w:bodyDiv w:val="1"/>
      <w:marLeft w:val="0"/>
      <w:marRight w:val="0"/>
      <w:marTop w:val="0"/>
      <w:marBottom w:val="0"/>
      <w:divBdr>
        <w:top w:val="none" w:sz="0" w:space="0" w:color="auto"/>
        <w:left w:val="none" w:sz="0" w:space="0" w:color="auto"/>
        <w:bottom w:val="none" w:sz="0" w:space="0" w:color="auto"/>
        <w:right w:val="none" w:sz="0" w:space="0" w:color="auto"/>
      </w:divBdr>
    </w:div>
    <w:div w:id="853349084">
      <w:marLeft w:val="640"/>
      <w:marRight w:val="0"/>
      <w:marTop w:val="0"/>
      <w:marBottom w:val="0"/>
      <w:divBdr>
        <w:top w:val="none" w:sz="0" w:space="0" w:color="auto"/>
        <w:left w:val="none" w:sz="0" w:space="0" w:color="auto"/>
        <w:bottom w:val="none" w:sz="0" w:space="0" w:color="auto"/>
        <w:right w:val="none" w:sz="0" w:space="0" w:color="auto"/>
      </w:divBdr>
    </w:div>
    <w:div w:id="858084227">
      <w:marLeft w:val="640"/>
      <w:marRight w:val="0"/>
      <w:marTop w:val="0"/>
      <w:marBottom w:val="0"/>
      <w:divBdr>
        <w:top w:val="none" w:sz="0" w:space="0" w:color="auto"/>
        <w:left w:val="none" w:sz="0" w:space="0" w:color="auto"/>
        <w:bottom w:val="none" w:sz="0" w:space="0" w:color="auto"/>
        <w:right w:val="none" w:sz="0" w:space="0" w:color="auto"/>
      </w:divBdr>
    </w:div>
    <w:div w:id="909080095">
      <w:bodyDiv w:val="1"/>
      <w:marLeft w:val="0"/>
      <w:marRight w:val="0"/>
      <w:marTop w:val="0"/>
      <w:marBottom w:val="0"/>
      <w:divBdr>
        <w:top w:val="none" w:sz="0" w:space="0" w:color="auto"/>
        <w:left w:val="none" w:sz="0" w:space="0" w:color="auto"/>
        <w:bottom w:val="none" w:sz="0" w:space="0" w:color="auto"/>
        <w:right w:val="none" w:sz="0" w:space="0" w:color="auto"/>
      </w:divBdr>
    </w:div>
    <w:div w:id="910654526">
      <w:marLeft w:val="640"/>
      <w:marRight w:val="0"/>
      <w:marTop w:val="0"/>
      <w:marBottom w:val="0"/>
      <w:divBdr>
        <w:top w:val="none" w:sz="0" w:space="0" w:color="auto"/>
        <w:left w:val="none" w:sz="0" w:space="0" w:color="auto"/>
        <w:bottom w:val="none" w:sz="0" w:space="0" w:color="auto"/>
        <w:right w:val="none" w:sz="0" w:space="0" w:color="auto"/>
      </w:divBdr>
    </w:div>
    <w:div w:id="912664018">
      <w:bodyDiv w:val="1"/>
      <w:marLeft w:val="0"/>
      <w:marRight w:val="0"/>
      <w:marTop w:val="0"/>
      <w:marBottom w:val="0"/>
      <w:divBdr>
        <w:top w:val="none" w:sz="0" w:space="0" w:color="auto"/>
        <w:left w:val="none" w:sz="0" w:space="0" w:color="auto"/>
        <w:bottom w:val="none" w:sz="0" w:space="0" w:color="auto"/>
        <w:right w:val="none" w:sz="0" w:space="0" w:color="auto"/>
      </w:divBdr>
    </w:div>
    <w:div w:id="925966441">
      <w:marLeft w:val="640"/>
      <w:marRight w:val="0"/>
      <w:marTop w:val="0"/>
      <w:marBottom w:val="0"/>
      <w:divBdr>
        <w:top w:val="none" w:sz="0" w:space="0" w:color="auto"/>
        <w:left w:val="none" w:sz="0" w:space="0" w:color="auto"/>
        <w:bottom w:val="none" w:sz="0" w:space="0" w:color="auto"/>
        <w:right w:val="none" w:sz="0" w:space="0" w:color="auto"/>
      </w:divBdr>
    </w:div>
    <w:div w:id="927344045">
      <w:marLeft w:val="640"/>
      <w:marRight w:val="0"/>
      <w:marTop w:val="0"/>
      <w:marBottom w:val="0"/>
      <w:divBdr>
        <w:top w:val="none" w:sz="0" w:space="0" w:color="auto"/>
        <w:left w:val="none" w:sz="0" w:space="0" w:color="auto"/>
        <w:bottom w:val="none" w:sz="0" w:space="0" w:color="auto"/>
        <w:right w:val="none" w:sz="0" w:space="0" w:color="auto"/>
      </w:divBdr>
    </w:div>
    <w:div w:id="972835614">
      <w:bodyDiv w:val="1"/>
      <w:marLeft w:val="0"/>
      <w:marRight w:val="0"/>
      <w:marTop w:val="0"/>
      <w:marBottom w:val="0"/>
      <w:divBdr>
        <w:top w:val="none" w:sz="0" w:space="0" w:color="auto"/>
        <w:left w:val="none" w:sz="0" w:space="0" w:color="auto"/>
        <w:bottom w:val="none" w:sz="0" w:space="0" w:color="auto"/>
        <w:right w:val="none" w:sz="0" w:space="0" w:color="auto"/>
      </w:divBdr>
    </w:div>
    <w:div w:id="992368315">
      <w:marLeft w:val="640"/>
      <w:marRight w:val="0"/>
      <w:marTop w:val="0"/>
      <w:marBottom w:val="0"/>
      <w:divBdr>
        <w:top w:val="none" w:sz="0" w:space="0" w:color="auto"/>
        <w:left w:val="none" w:sz="0" w:space="0" w:color="auto"/>
        <w:bottom w:val="none" w:sz="0" w:space="0" w:color="auto"/>
        <w:right w:val="none" w:sz="0" w:space="0" w:color="auto"/>
      </w:divBdr>
    </w:div>
    <w:div w:id="1000544582">
      <w:bodyDiv w:val="1"/>
      <w:marLeft w:val="0"/>
      <w:marRight w:val="0"/>
      <w:marTop w:val="0"/>
      <w:marBottom w:val="0"/>
      <w:divBdr>
        <w:top w:val="none" w:sz="0" w:space="0" w:color="auto"/>
        <w:left w:val="none" w:sz="0" w:space="0" w:color="auto"/>
        <w:bottom w:val="none" w:sz="0" w:space="0" w:color="auto"/>
        <w:right w:val="none" w:sz="0" w:space="0" w:color="auto"/>
      </w:divBdr>
    </w:div>
    <w:div w:id="1046878652">
      <w:bodyDiv w:val="1"/>
      <w:marLeft w:val="0"/>
      <w:marRight w:val="0"/>
      <w:marTop w:val="0"/>
      <w:marBottom w:val="0"/>
      <w:divBdr>
        <w:top w:val="none" w:sz="0" w:space="0" w:color="auto"/>
        <w:left w:val="none" w:sz="0" w:space="0" w:color="auto"/>
        <w:bottom w:val="none" w:sz="0" w:space="0" w:color="auto"/>
        <w:right w:val="none" w:sz="0" w:space="0" w:color="auto"/>
      </w:divBdr>
    </w:div>
    <w:div w:id="1059472310">
      <w:marLeft w:val="640"/>
      <w:marRight w:val="0"/>
      <w:marTop w:val="0"/>
      <w:marBottom w:val="0"/>
      <w:divBdr>
        <w:top w:val="none" w:sz="0" w:space="0" w:color="auto"/>
        <w:left w:val="none" w:sz="0" w:space="0" w:color="auto"/>
        <w:bottom w:val="none" w:sz="0" w:space="0" w:color="auto"/>
        <w:right w:val="none" w:sz="0" w:space="0" w:color="auto"/>
      </w:divBdr>
    </w:div>
    <w:div w:id="1071267582">
      <w:marLeft w:val="640"/>
      <w:marRight w:val="0"/>
      <w:marTop w:val="0"/>
      <w:marBottom w:val="0"/>
      <w:divBdr>
        <w:top w:val="none" w:sz="0" w:space="0" w:color="auto"/>
        <w:left w:val="none" w:sz="0" w:space="0" w:color="auto"/>
        <w:bottom w:val="none" w:sz="0" w:space="0" w:color="auto"/>
        <w:right w:val="none" w:sz="0" w:space="0" w:color="auto"/>
      </w:divBdr>
    </w:div>
    <w:div w:id="1095203239">
      <w:bodyDiv w:val="1"/>
      <w:marLeft w:val="0"/>
      <w:marRight w:val="0"/>
      <w:marTop w:val="0"/>
      <w:marBottom w:val="0"/>
      <w:divBdr>
        <w:top w:val="none" w:sz="0" w:space="0" w:color="auto"/>
        <w:left w:val="none" w:sz="0" w:space="0" w:color="auto"/>
        <w:bottom w:val="none" w:sz="0" w:space="0" w:color="auto"/>
        <w:right w:val="none" w:sz="0" w:space="0" w:color="auto"/>
      </w:divBdr>
    </w:div>
    <w:div w:id="1114442181">
      <w:bodyDiv w:val="1"/>
      <w:marLeft w:val="0"/>
      <w:marRight w:val="0"/>
      <w:marTop w:val="0"/>
      <w:marBottom w:val="0"/>
      <w:divBdr>
        <w:top w:val="none" w:sz="0" w:space="0" w:color="auto"/>
        <w:left w:val="none" w:sz="0" w:space="0" w:color="auto"/>
        <w:bottom w:val="none" w:sz="0" w:space="0" w:color="auto"/>
        <w:right w:val="none" w:sz="0" w:space="0" w:color="auto"/>
      </w:divBdr>
      <w:divsChild>
        <w:div w:id="1258631763">
          <w:marLeft w:val="0"/>
          <w:marRight w:val="0"/>
          <w:marTop w:val="0"/>
          <w:marBottom w:val="0"/>
          <w:divBdr>
            <w:top w:val="none" w:sz="0" w:space="0" w:color="auto"/>
            <w:left w:val="none" w:sz="0" w:space="0" w:color="auto"/>
            <w:bottom w:val="none" w:sz="0" w:space="0" w:color="auto"/>
            <w:right w:val="none" w:sz="0" w:space="0" w:color="auto"/>
          </w:divBdr>
          <w:divsChild>
            <w:div w:id="1340543953">
              <w:marLeft w:val="0"/>
              <w:marRight w:val="0"/>
              <w:marTop w:val="0"/>
              <w:marBottom w:val="0"/>
              <w:divBdr>
                <w:top w:val="none" w:sz="0" w:space="0" w:color="auto"/>
                <w:left w:val="none" w:sz="0" w:space="0" w:color="auto"/>
                <w:bottom w:val="none" w:sz="0" w:space="0" w:color="auto"/>
                <w:right w:val="none" w:sz="0" w:space="0" w:color="auto"/>
              </w:divBdr>
              <w:divsChild>
                <w:div w:id="425226640">
                  <w:marLeft w:val="0"/>
                  <w:marRight w:val="0"/>
                  <w:marTop w:val="0"/>
                  <w:marBottom w:val="0"/>
                  <w:divBdr>
                    <w:top w:val="none" w:sz="0" w:space="0" w:color="auto"/>
                    <w:left w:val="none" w:sz="0" w:space="0" w:color="auto"/>
                    <w:bottom w:val="none" w:sz="0" w:space="0" w:color="auto"/>
                    <w:right w:val="none" w:sz="0" w:space="0" w:color="auto"/>
                  </w:divBdr>
                  <w:divsChild>
                    <w:div w:id="170801660">
                      <w:marLeft w:val="0"/>
                      <w:marRight w:val="0"/>
                      <w:marTop w:val="0"/>
                      <w:marBottom w:val="0"/>
                      <w:divBdr>
                        <w:top w:val="none" w:sz="0" w:space="0" w:color="auto"/>
                        <w:left w:val="none" w:sz="0" w:space="0" w:color="auto"/>
                        <w:bottom w:val="none" w:sz="0" w:space="0" w:color="auto"/>
                        <w:right w:val="none" w:sz="0" w:space="0" w:color="auto"/>
                      </w:divBdr>
                      <w:divsChild>
                        <w:div w:id="102343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5609236">
      <w:marLeft w:val="640"/>
      <w:marRight w:val="0"/>
      <w:marTop w:val="0"/>
      <w:marBottom w:val="0"/>
      <w:divBdr>
        <w:top w:val="none" w:sz="0" w:space="0" w:color="auto"/>
        <w:left w:val="none" w:sz="0" w:space="0" w:color="auto"/>
        <w:bottom w:val="none" w:sz="0" w:space="0" w:color="auto"/>
        <w:right w:val="none" w:sz="0" w:space="0" w:color="auto"/>
      </w:divBdr>
    </w:div>
    <w:div w:id="1156340703">
      <w:bodyDiv w:val="1"/>
      <w:marLeft w:val="0"/>
      <w:marRight w:val="0"/>
      <w:marTop w:val="0"/>
      <w:marBottom w:val="0"/>
      <w:divBdr>
        <w:top w:val="none" w:sz="0" w:space="0" w:color="auto"/>
        <w:left w:val="none" w:sz="0" w:space="0" w:color="auto"/>
        <w:bottom w:val="none" w:sz="0" w:space="0" w:color="auto"/>
        <w:right w:val="none" w:sz="0" w:space="0" w:color="auto"/>
      </w:divBdr>
    </w:div>
    <w:div w:id="1278365606">
      <w:marLeft w:val="640"/>
      <w:marRight w:val="0"/>
      <w:marTop w:val="0"/>
      <w:marBottom w:val="0"/>
      <w:divBdr>
        <w:top w:val="none" w:sz="0" w:space="0" w:color="auto"/>
        <w:left w:val="none" w:sz="0" w:space="0" w:color="auto"/>
        <w:bottom w:val="none" w:sz="0" w:space="0" w:color="auto"/>
        <w:right w:val="none" w:sz="0" w:space="0" w:color="auto"/>
      </w:divBdr>
    </w:div>
    <w:div w:id="1289700457">
      <w:bodyDiv w:val="1"/>
      <w:marLeft w:val="0"/>
      <w:marRight w:val="0"/>
      <w:marTop w:val="0"/>
      <w:marBottom w:val="0"/>
      <w:divBdr>
        <w:top w:val="none" w:sz="0" w:space="0" w:color="auto"/>
        <w:left w:val="none" w:sz="0" w:space="0" w:color="auto"/>
        <w:bottom w:val="none" w:sz="0" w:space="0" w:color="auto"/>
        <w:right w:val="none" w:sz="0" w:space="0" w:color="auto"/>
      </w:divBdr>
    </w:div>
    <w:div w:id="1296374616">
      <w:marLeft w:val="640"/>
      <w:marRight w:val="0"/>
      <w:marTop w:val="0"/>
      <w:marBottom w:val="0"/>
      <w:divBdr>
        <w:top w:val="none" w:sz="0" w:space="0" w:color="auto"/>
        <w:left w:val="none" w:sz="0" w:space="0" w:color="auto"/>
        <w:bottom w:val="none" w:sz="0" w:space="0" w:color="auto"/>
        <w:right w:val="none" w:sz="0" w:space="0" w:color="auto"/>
      </w:divBdr>
    </w:div>
    <w:div w:id="1325859437">
      <w:marLeft w:val="640"/>
      <w:marRight w:val="0"/>
      <w:marTop w:val="0"/>
      <w:marBottom w:val="0"/>
      <w:divBdr>
        <w:top w:val="none" w:sz="0" w:space="0" w:color="auto"/>
        <w:left w:val="none" w:sz="0" w:space="0" w:color="auto"/>
        <w:bottom w:val="none" w:sz="0" w:space="0" w:color="auto"/>
        <w:right w:val="none" w:sz="0" w:space="0" w:color="auto"/>
      </w:divBdr>
    </w:div>
    <w:div w:id="1404528940">
      <w:bodyDiv w:val="1"/>
      <w:marLeft w:val="0"/>
      <w:marRight w:val="0"/>
      <w:marTop w:val="0"/>
      <w:marBottom w:val="0"/>
      <w:divBdr>
        <w:top w:val="none" w:sz="0" w:space="0" w:color="auto"/>
        <w:left w:val="none" w:sz="0" w:space="0" w:color="auto"/>
        <w:bottom w:val="none" w:sz="0" w:space="0" w:color="auto"/>
        <w:right w:val="none" w:sz="0" w:space="0" w:color="auto"/>
      </w:divBdr>
    </w:div>
    <w:div w:id="1411077574">
      <w:bodyDiv w:val="1"/>
      <w:marLeft w:val="0"/>
      <w:marRight w:val="0"/>
      <w:marTop w:val="0"/>
      <w:marBottom w:val="0"/>
      <w:divBdr>
        <w:top w:val="none" w:sz="0" w:space="0" w:color="auto"/>
        <w:left w:val="none" w:sz="0" w:space="0" w:color="auto"/>
        <w:bottom w:val="none" w:sz="0" w:space="0" w:color="auto"/>
        <w:right w:val="none" w:sz="0" w:space="0" w:color="auto"/>
      </w:divBdr>
    </w:div>
    <w:div w:id="1414938898">
      <w:bodyDiv w:val="1"/>
      <w:marLeft w:val="0"/>
      <w:marRight w:val="0"/>
      <w:marTop w:val="0"/>
      <w:marBottom w:val="0"/>
      <w:divBdr>
        <w:top w:val="none" w:sz="0" w:space="0" w:color="auto"/>
        <w:left w:val="none" w:sz="0" w:space="0" w:color="auto"/>
        <w:bottom w:val="none" w:sz="0" w:space="0" w:color="auto"/>
        <w:right w:val="none" w:sz="0" w:space="0" w:color="auto"/>
      </w:divBdr>
    </w:div>
    <w:div w:id="1422411430">
      <w:bodyDiv w:val="1"/>
      <w:marLeft w:val="0"/>
      <w:marRight w:val="0"/>
      <w:marTop w:val="0"/>
      <w:marBottom w:val="0"/>
      <w:divBdr>
        <w:top w:val="none" w:sz="0" w:space="0" w:color="auto"/>
        <w:left w:val="none" w:sz="0" w:space="0" w:color="auto"/>
        <w:bottom w:val="none" w:sz="0" w:space="0" w:color="auto"/>
        <w:right w:val="none" w:sz="0" w:space="0" w:color="auto"/>
      </w:divBdr>
    </w:div>
    <w:div w:id="1427724423">
      <w:marLeft w:val="640"/>
      <w:marRight w:val="0"/>
      <w:marTop w:val="0"/>
      <w:marBottom w:val="0"/>
      <w:divBdr>
        <w:top w:val="none" w:sz="0" w:space="0" w:color="auto"/>
        <w:left w:val="none" w:sz="0" w:space="0" w:color="auto"/>
        <w:bottom w:val="none" w:sz="0" w:space="0" w:color="auto"/>
        <w:right w:val="none" w:sz="0" w:space="0" w:color="auto"/>
      </w:divBdr>
    </w:div>
    <w:div w:id="1451318971">
      <w:marLeft w:val="640"/>
      <w:marRight w:val="0"/>
      <w:marTop w:val="0"/>
      <w:marBottom w:val="0"/>
      <w:divBdr>
        <w:top w:val="none" w:sz="0" w:space="0" w:color="auto"/>
        <w:left w:val="none" w:sz="0" w:space="0" w:color="auto"/>
        <w:bottom w:val="none" w:sz="0" w:space="0" w:color="auto"/>
        <w:right w:val="none" w:sz="0" w:space="0" w:color="auto"/>
      </w:divBdr>
    </w:div>
    <w:div w:id="1461805347">
      <w:bodyDiv w:val="1"/>
      <w:marLeft w:val="0"/>
      <w:marRight w:val="0"/>
      <w:marTop w:val="0"/>
      <w:marBottom w:val="0"/>
      <w:divBdr>
        <w:top w:val="none" w:sz="0" w:space="0" w:color="auto"/>
        <w:left w:val="none" w:sz="0" w:space="0" w:color="auto"/>
        <w:bottom w:val="none" w:sz="0" w:space="0" w:color="auto"/>
        <w:right w:val="none" w:sz="0" w:space="0" w:color="auto"/>
      </w:divBdr>
    </w:div>
    <w:div w:id="1463962472">
      <w:marLeft w:val="640"/>
      <w:marRight w:val="0"/>
      <w:marTop w:val="0"/>
      <w:marBottom w:val="0"/>
      <w:divBdr>
        <w:top w:val="none" w:sz="0" w:space="0" w:color="auto"/>
        <w:left w:val="none" w:sz="0" w:space="0" w:color="auto"/>
        <w:bottom w:val="none" w:sz="0" w:space="0" w:color="auto"/>
        <w:right w:val="none" w:sz="0" w:space="0" w:color="auto"/>
      </w:divBdr>
    </w:div>
    <w:div w:id="1507787835">
      <w:bodyDiv w:val="1"/>
      <w:marLeft w:val="0"/>
      <w:marRight w:val="0"/>
      <w:marTop w:val="0"/>
      <w:marBottom w:val="0"/>
      <w:divBdr>
        <w:top w:val="none" w:sz="0" w:space="0" w:color="auto"/>
        <w:left w:val="none" w:sz="0" w:space="0" w:color="auto"/>
        <w:bottom w:val="none" w:sz="0" w:space="0" w:color="auto"/>
        <w:right w:val="none" w:sz="0" w:space="0" w:color="auto"/>
      </w:divBdr>
    </w:div>
    <w:div w:id="1552034561">
      <w:marLeft w:val="640"/>
      <w:marRight w:val="0"/>
      <w:marTop w:val="0"/>
      <w:marBottom w:val="0"/>
      <w:divBdr>
        <w:top w:val="none" w:sz="0" w:space="0" w:color="auto"/>
        <w:left w:val="none" w:sz="0" w:space="0" w:color="auto"/>
        <w:bottom w:val="none" w:sz="0" w:space="0" w:color="auto"/>
        <w:right w:val="none" w:sz="0" w:space="0" w:color="auto"/>
      </w:divBdr>
    </w:div>
    <w:div w:id="1559169512">
      <w:marLeft w:val="640"/>
      <w:marRight w:val="0"/>
      <w:marTop w:val="0"/>
      <w:marBottom w:val="0"/>
      <w:divBdr>
        <w:top w:val="none" w:sz="0" w:space="0" w:color="auto"/>
        <w:left w:val="none" w:sz="0" w:space="0" w:color="auto"/>
        <w:bottom w:val="none" w:sz="0" w:space="0" w:color="auto"/>
        <w:right w:val="none" w:sz="0" w:space="0" w:color="auto"/>
      </w:divBdr>
    </w:div>
    <w:div w:id="1563518101">
      <w:marLeft w:val="640"/>
      <w:marRight w:val="0"/>
      <w:marTop w:val="0"/>
      <w:marBottom w:val="0"/>
      <w:divBdr>
        <w:top w:val="none" w:sz="0" w:space="0" w:color="auto"/>
        <w:left w:val="none" w:sz="0" w:space="0" w:color="auto"/>
        <w:bottom w:val="none" w:sz="0" w:space="0" w:color="auto"/>
        <w:right w:val="none" w:sz="0" w:space="0" w:color="auto"/>
      </w:divBdr>
    </w:div>
    <w:div w:id="1577470677">
      <w:marLeft w:val="640"/>
      <w:marRight w:val="0"/>
      <w:marTop w:val="0"/>
      <w:marBottom w:val="0"/>
      <w:divBdr>
        <w:top w:val="none" w:sz="0" w:space="0" w:color="auto"/>
        <w:left w:val="none" w:sz="0" w:space="0" w:color="auto"/>
        <w:bottom w:val="none" w:sz="0" w:space="0" w:color="auto"/>
        <w:right w:val="none" w:sz="0" w:space="0" w:color="auto"/>
      </w:divBdr>
    </w:div>
    <w:div w:id="1609005215">
      <w:bodyDiv w:val="1"/>
      <w:marLeft w:val="0"/>
      <w:marRight w:val="0"/>
      <w:marTop w:val="0"/>
      <w:marBottom w:val="0"/>
      <w:divBdr>
        <w:top w:val="none" w:sz="0" w:space="0" w:color="auto"/>
        <w:left w:val="none" w:sz="0" w:space="0" w:color="auto"/>
        <w:bottom w:val="none" w:sz="0" w:space="0" w:color="auto"/>
        <w:right w:val="none" w:sz="0" w:space="0" w:color="auto"/>
      </w:divBdr>
    </w:div>
    <w:div w:id="1611087342">
      <w:bodyDiv w:val="1"/>
      <w:marLeft w:val="0"/>
      <w:marRight w:val="0"/>
      <w:marTop w:val="0"/>
      <w:marBottom w:val="0"/>
      <w:divBdr>
        <w:top w:val="none" w:sz="0" w:space="0" w:color="auto"/>
        <w:left w:val="none" w:sz="0" w:space="0" w:color="auto"/>
        <w:bottom w:val="none" w:sz="0" w:space="0" w:color="auto"/>
        <w:right w:val="none" w:sz="0" w:space="0" w:color="auto"/>
      </w:divBdr>
    </w:div>
    <w:div w:id="1611157751">
      <w:marLeft w:val="640"/>
      <w:marRight w:val="0"/>
      <w:marTop w:val="0"/>
      <w:marBottom w:val="0"/>
      <w:divBdr>
        <w:top w:val="none" w:sz="0" w:space="0" w:color="auto"/>
        <w:left w:val="none" w:sz="0" w:space="0" w:color="auto"/>
        <w:bottom w:val="none" w:sz="0" w:space="0" w:color="auto"/>
        <w:right w:val="none" w:sz="0" w:space="0" w:color="auto"/>
      </w:divBdr>
    </w:div>
    <w:div w:id="1632394360">
      <w:bodyDiv w:val="1"/>
      <w:marLeft w:val="0"/>
      <w:marRight w:val="0"/>
      <w:marTop w:val="0"/>
      <w:marBottom w:val="0"/>
      <w:divBdr>
        <w:top w:val="none" w:sz="0" w:space="0" w:color="auto"/>
        <w:left w:val="none" w:sz="0" w:space="0" w:color="auto"/>
        <w:bottom w:val="none" w:sz="0" w:space="0" w:color="auto"/>
        <w:right w:val="none" w:sz="0" w:space="0" w:color="auto"/>
      </w:divBdr>
    </w:div>
    <w:div w:id="1683193507">
      <w:bodyDiv w:val="1"/>
      <w:marLeft w:val="0"/>
      <w:marRight w:val="0"/>
      <w:marTop w:val="0"/>
      <w:marBottom w:val="0"/>
      <w:divBdr>
        <w:top w:val="none" w:sz="0" w:space="0" w:color="auto"/>
        <w:left w:val="none" w:sz="0" w:space="0" w:color="auto"/>
        <w:bottom w:val="none" w:sz="0" w:space="0" w:color="auto"/>
        <w:right w:val="none" w:sz="0" w:space="0" w:color="auto"/>
      </w:divBdr>
    </w:div>
    <w:div w:id="1694646967">
      <w:marLeft w:val="640"/>
      <w:marRight w:val="0"/>
      <w:marTop w:val="0"/>
      <w:marBottom w:val="0"/>
      <w:divBdr>
        <w:top w:val="none" w:sz="0" w:space="0" w:color="auto"/>
        <w:left w:val="none" w:sz="0" w:space="0" w:color="auto"/>
        <w:bottom w:val="none" w:sz="0" w:space="0" w:color="auto"/>
        <w:right w:val="none" w:sz="0" w:space="0" w:color="auto"/>
      </w:divBdr>
    </w:div>
    <w:div w:id="1708070350">
      <w:bodyDiv w:val="1"/>
      <w:marLeft w:val="0"/>
      <w:marRight w:val="0"/>
      <w:marTop w:val="0"/>
      <w:marBottom w:val="0"/>
      <w:divBdr>
        <w:top w:val="none" w:sz="0" w:space="0" w:color="auto"/>
        <w:left w:val="none" w:sz="0" w:space="0" w:color="auto"/>
        <w:bottom w:val="none" w:sz="0" w:space="0" w:color="auto"/>
        <w:right w:val="none" w:sz="0" w:space="0" w:color="auto"/>
      </w:divBdr>
    </w:div>
    <w:div w:id="1729649728">
      <w:bodyDiv w:val="1"/>
      <w:marLeft w:val="0"/>
      <w:marRight w:val="0"/>
      <w:marTop w:val="0"/>
      <w:marBottom w:val="0"/>
      <w:divBdr>
        <w:top w:val="none" w:sz="0" w:space="0" w:color="auto"/>
        <w:left w:val="none" w:sz="0" w:space="0" w:color="auto"/>
        <w:bottom w:val="none" w:sz="0" w:space="0" w:color="auto"/>
        <w:right w:val="none" w:sz="0" w:space="0" w:color="auto"/>
      </w:divBdr>
    </w:div>
    <w:div w:id="1750735456">
      <w:bodyDiv w:val="1"/>
      <w:marLeft w:val="0"/>
      <w:marRight w:val="0"/>
      <w:marTop w:val="0"/>
      <w:marBottom w:val="0"/>
      <w:divBdr>
        <w:top w:val="none" w:sz="0" w:space="0" w:color="auto"/>
        <w:left w:val="none" w:sz="0" w:space="0" w:color="auto"/>
        <w:bottom w:val="none" w:sz="0" w:space="0" w:color="auto"/>
        <w:right w:val="none" w:sz="0" w:space="0" w:color="auto"/>
      </w:divBdr>
    </w:div>
    <w:div w:id="1765880271">
      <w:bodyDiv w:val="1"/>
      <w:marLeft w:val="0"/>
      <w:marRight w:val="0"/>
      <w:marTop w:val="0"/>
      <w:marBottom w:val="0"/>
      <w:divBdr>
        <w:top w:val="none" w:sz="0" w:space="0" w:color="auto"/>
        <w:left w:val="none" w:sz="0" w:space="0" w:color="auto"/>
        <w:bottom w:val="none" w:sz="0" w:space="0" w:color="auto"/>
        <w:right w:val="none" w:sz="0" w:space="0" w:color="auto"/>
      </w:divBdr>
    </w:div>
    <w:div w:id="1770007261">
      <w:marLeft w:val="640"/>
      <w:marRight w:val="0"/>
      <w:marTop w:val="0"/>
      <w:marBottom w:val="0"/>
      <w:divBdr>
        <w:top w:val="none" w:sz="0" w:space="0" w:color="auto"/>
        <w:left w:val="none" w:sz="0" w:space="0" w:color="auto"/>
        <w:bottom w:val="none" w:sz="0" w:space="0" w:color="auto"/>
        <w:right w:val="none" w:sz="0" w:space="0" w:color="auto"/>
      </w:divBdr>
    </w:div>
    <w:div w:id="1772582782">
      <w:marLeft w:val="640"/>
      <w:marRight w:val="0"/>
      <w:marTop w:val="0"/>
      <w:marBottom w:val="0"/>
      <w:divBdr>
        <w:top w:val="none" w:sz="0" w:space="0" w:color="auto"/>
        <w:left w:val="none" w:sz="0" w:space="0" w:color="auto"/>
        <w:bottom w:val="none" w:sz="0" w:space="0" w:color="auto"/>
        <w:right w:val="none" w:sz="0" w:space="0" w:color="auto"/>
      </w:divBdr>
    </w:div>
    <w:div w:id="1778524223">
      <w:bodyDiv w:val="1"/>
      <w:marLeft w:val="0"/>
      <w:marRight w:val="0"/>
      <w:marTop w:val="0"/>
      <w:marBottom w:val="0"/>
      <w:divBdr>
        <w:top w:val="none" w:sz="0" w:space="0" w:color="auto"/>
        <w:left w:val="none" w:sz="0" w:space="0" w:color="auto"/>
        <w:bottom w:val="none" w:sz="0" w:space="0" w:color="auto"/>
        <w:right w:val="none" w:sz="0" w:space="0" w:color="auto"/>
      </w:divBdr>
    </w:div>
    <w:div w:id="1778601984">
      <w:marLeft w:val="640"/>
      <w:marRight w:val="0"/>
      <w:marTop w:val="0"/>
      <w:marBottom w:val="0"/>
      <w:divBdr>
        <w:top w:val="none" w:sz="0" w:space="0" w:color="auto"/>
        <w:left w:val="none" w:sz="0" w:space="0" w:color="auto"/>
        <w:bottom w:val="none" w:sz="0" w:space="0" w:color="auto"/>
        <w:right w:val="none" w:sz="0" w:space="0" w:color="auto"/>
      </w:divBdr>
    </w:div>
    <w:div w:id="1788349045">
      <w:bodyDiv w:val="1"/>
      <w:marLeft w:val="0"/>
      <w:marRight w:val="0"/>
      <w:marTop w:val="0"/>
      <w:marBottom w:val="0"/>
      <w:divBdr>
        <w:top w:val="none" w:sz="0" w:space="0" w:color="auto"/>
        <w:left w:val="none" w:sz="0" w:space="0" w:color="auto"/>
        <w:bottom w:val="none" w:sz="0" w:space="0" w:color="auto"/>
        <w:right w:val="none" w:sz="0" w:space="0" w:color="auto"/>
      </w:divBdr>
    </w:div>
    <w:div w:id="1805347498">
      <w:marLeft w:val="640"/>
      <w:marRight w:val="0"/>
      <w:marTop w:val="0"/>
      <w:marBottom w:val="0"/>
      <w:divBdr>
        <w:top w:val="none" w:sz="0" w:space="0" w:color="auto"/>
        <w:left w:val="none" w:sz="0" w:space="0" w:color="auto"/>
        <w:bottom w:val="none" w:sz="0" w:space="0" w:color="auto"/>
        <w:right w:val="none" w:sz="0" w:space="0" w:color="auto"/>
      </w:divBdr>
    </w:div>
    <w:div w:id="1834879024">
      <w:marLeft w:val="640"/>
      <w:marRight w:val="0"/>
      <w:marTop w:val="0"/>
      <w:marBottom w:val="0"/>
      <w:divBdr>
        <w:top w:val="none" w:sz="0" w:space="0" w:color="auto"/>
        <w:left w:val="none" w:sz="0" w:space="0" w:color="auto"/>
        <w:bottom w:val="none" w:sz="0" w:space="0" w:color="auto"/>
        <w:right w:val="none" w:sz="0" w:space="0" w:color="auto"/>
      </w:divBdr>
    </w:div>
    <w:div w:id="1850293851">
      <w:bodyDiv w:val="1"/>
      <w:marLeft w:val="0"/>
      <w:marRight w:val="0"/>
      <w:marTop w:val="0"/>
      <w:marBottom w:val="0"/>
      <w:divBdr>
        <w:top w:val="none" w:sz="0" w:space="0" w:color="auto"/>
        <w:left w:val="none" w:sz="0" w:space="0" w:color="auto"/>
        <w:bottom w:val="none" w:sz="0" w:space="0" w:color="auto"/>
        <w:right w:val="none" w:sz="0" w:space="0" w:color="auto"/>
      </w:divBdr>
    </w:div>
    <w:div w:id="1883859998">
      <w:marLeft w:val="640"/>
      <w:marRight w:val="0"/>
      <w:marTop w:val="0"/>
      <w:marBottom w:val="0"/>
      <w:divBdr>
        <w:top w:val="none" w:sz="0" w:space="0" w:color="auto"/>
        <w:left w:val="none" w:sz="0" w:space="0" w:color="auto"/>
        <w:bottom w:val="none" w:sz="0" w:space="0" w:color="auto"/>
        <w:right w:val="none" w:sz="0" w:space="0" w:color="auto"/>
      </w:divBdr>
    </w:div>
    <w:div w:id="1889225449">
      <w:bodyDiv w:val="1"/>
      <w:marLeft w:val="0"/>
      <w:marRight w:val="0"/>
      <w:marTop w:val="0"/>
      <w:marBottom w:val="0"/>
      <w:divBdr>
        <w:top w:val="none" w:sz="0" w:space="0" w:color="auto"/>
        <w:left w:val="none" w:sz="0" w:space="0" w:color="auto"/>
        <w:bottom w:val="none" w:sz="0" w:space="0" w:color="auto"/>
        <w:right w:val="none" w:sz="0" w:space="0" w:color="auto"/>
      </w:divBdr>
    </w:div>
    <w:div w:id="1933128343">
      <w:bodyDiv w:val="1"/>
      <w:marLeft w:val="0"/>
      <w:marRight w:val="0"/>
      <w:marTop w:val="0"/>
      <w:marBottom w:val="0"/>
      <w:divBdr>
        <w:top w:val="none" w:sz="0" w:space="0" w:color="auto"/>
        <w:left w:val="none" w:sz="0" w:space="0" w:color="auto"/>
        <w:bottom w:val="none" w:sz="0" w:space="0" w:color="auto"/>
        <w:right w:val="none" w:sz="0" w:space="0" w:color="auto"/>
      </w:divBdr>
    </w:div>
    <w:div w:id="1954706921">
      <w:bodyDiv w:val="1"/>
      <w:marLeft w:val="0"/>
      <w:marRight w:val="0"/>
      <w:marTop w:val="0"/>
      <w:marBottom w:val="0"/>
      <w:divBdr>
        <w:top w:val="none" w:sz="0" w:space="0" w:color="auto"/>
        <w:left w:val="none" w:sz="0" w:space="0" w:color="auto"/>
        <w:bottom w:val="none" w:sz="0" w:space="0" w:color="auto"/>
        <w:right w:val="none" w:sz="0" w:space="0" w:color="auto"/>
      </w:divBdr>
    </w:div>
    <w:div w:id="1977565668">
      <w:bodyDiv w:val="1"/>
      <w:marLeft w:val="0"/>
      <w:marRight w:val="0"/>
      <w:marTop w:val="0"/>
      <w:marBottom w:val="0"/>
      <w:divBdr>
        <w:top w:val="none" w:sz="0" w:space="0" w:color="auto"/>
        <w:left w:val="none" w:sz="0" w:space="0" w:color="auto"/>
        <w:bottom w:val="none" w:sz="0" w:space="0" w:color="auto"/>
        <w:right w:val="none" w:sz="0" w:space="0" w:color="auto"/>
      </w:divBdr>
    </w:div>
    <w:div w:id="1978952736">
      <w:bodyDiv w:val="1"/>
      <w:marLeft w:val="0"/>
      <w:marRight w:val="0"/>
      <w:marTop w:val="0"/>
      <w:marBottom w:val="0"/>
      <w:divBdr>
        <w:top w:val="none" w:sz="0" w:space="0" w:color="auto"/>
        <w:left w:val="none" w:sz="0" w:space="0" w:color="auto"/>
        <w:bottom w:val="none" w:sz="0" w:space="0" w:color="auto"/>
        <w:right w:val="none" w:sz="0" w:space="0" w:color="auto"/>
      </w:divBdr>
    </w:div>
    <w:div w:id="1988513601">
      <w:marLeft w:val="640"/>
      <w:marRight w:val="0"/>
      <w:marTop w:val="0"/>
      <w:marBottom w:val="0"/>
      <w:divBdr>
        <w:top w:val="none" w:sz="0" w:space="0" w:color="auto"/>
        <w:left w:val="none" w:sz="0" w:space="0" w:color="auto"/>
        <w:bottom w:val="none" w:sz="0" w:space="0" w:color="auto"/>
        <w:right w:val="none" w:sz="0" w:space="0" w:color="auto"/>
      </w:divBdr>
    </w:div>
    <w:div w:id="2008550659">
      <w:bodyDiv w:val="1"/>
      <w:marLeft w:val="0"/>
      <w:marRight w:val="0"/>
      <w:marTop w:val="0"/>
      <w:marBottom w:val="0"/>
      <w:divBdr>
        <w:top w:val="none" w:sz="0" w:space="0" w:color="auto"/>
        <w:left w:val="none" w:sz="0" w:space="0" w:color="auto"/>
        <w:bottom w:val="none" w:sz="0" w:space="0" w:color="auto"/>
        <w:right w:val="none" w:sz="0" w:space="0" w:color="auto"/>
      </w:divBdr>
    </w:div>
    <w:div w:id="2012830066">
      <w:marLeft w:val="640"/>
      <w:marRight w:val="0"/>
      <w:marTop w:val="0"/>
      <w:marBottom w:val="0"/>
      <w:divBdr>
        <w:top w:val="none" w:sz="0" w:space="0" w:color="auto"/>
        <w:left w:val="none" w:sz="0" w:space="0" w:color="auto"/>
        <w:bottom w:val="none" w:sz="0" w:space="0" w:color="auto"/>
        <w:right w:val="none" w:sz="0" w:space="0" w:color="auto"/>
      </w:divBdr>
    </w:div>
    <w:div w:id="2016687779">
      <w:marLeft w:val="640"/>
      <w:marRight w:val="0"/>
      <w:marTop w:val="0"/>
      <w:marBottom w:val="0"/>
      <w:divBdr>
        <w:top w:val="none" w:sz="0" w:space="0" w:color="auto"/>
        <w:left w:val="none" w:sz="0" w:space="0" w:color="auto"/>
        <w:bottom w:val="none" w:sz="0" w:space="0" w:color="auto"/>
        <w:right w:val="none" w:sz="0" w:space="0" w:color="auto"/>
      </w:divBdr>
    </w:div>
    <w:div w:id="2031569767">
      <w:marLeft w:val="640"/>
      <w:marRight w:val="0"/>
      <w:marTop w:val="0"/>
      <w:marBottom w:val="0"/>
      <w:divBdr>
        <w:top w:val="none" w:sz="0" w:space="0" w:color="auto"/>
        <w:left w:val="none" w:sz="0" w:space="0" w:color="auto"/>
        <w:bottom w:val="none" w:sz="0" w:space="0" w:color="auto"/>
        <w:right w:val="none" w:sz="0" w:space="0" w:color="auto"/>
      </w:divBdr>
    </w:div>
    <w:div w:id="2065370823">
      <w:marLeft w:val="640"/>
      <w:marRight w:val="0"/>
      <w:marTop w:val="0"/>
      <w:marBottom w:val="0"/>
      <w:divBdr>
        <w:top w:val="none" w:sz="0" w:space="0" w:color="auto"/>
        <w:left w:val="none" w:sz="0" w:space="0" w:color="auto"/>
        <w:bottom w:val="none" w:sz="0" w:space="0" w:color="auto"/>
        <w:right w:val="none" w:sz="0" w:space="0" w:color="auto"/>
      </w:divBdr>
    </w:div>
    <w:div w:id="2135054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adoblas@umassd.edu" TargetMode="External"/><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fontTable" Target="fontTable.xml"/><Relationship Id="rId10" Type="http://schemas.openxmlformats.org/officeDocument/2006/relationships/image" Target="media/image1.tiff"/><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yperlink" Target="mailto:racastaneq@eafit.edu.co" TargetMode="External"/><Relationship Id="rId14" Type="http://schemas.openxmlformats.org/officeDocument/2006/relationships/image" Target="media/image5.tiff"/><Relationship Id="rId22" Type="http://schemas.openxmlformats.org/officeDocument/2006/relationships/image" Target="media/image13.tif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79453B5-F80E-4B85-85EC-4A0281602C79}"/>
      </w:docPartPr>
      <w:docPartBody>
        <w:p w:rsidR="00370BB8" w:rsidRDefault="00320462">
          <w:r w:rsidRPr="00213084">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0462"/>
    <w:rsid w:val="00320462"/>
    <w:rsid w:val="00370BB8"/>
    <w:rsid w:val="00583DAA"/>
    <w:rsid w:val="005E28DF"/>
    <w:rsid w:val="00632E40"/>
    <w:rsid w:val="008B3C8D"/>
    <w:rsid w:val="0095018F"/>
    <w:rsid w:val="009F0C8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CO" w:eastAsia="es-CO"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320462"/>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BE7136B-0989-4EE9-B510-ED7142F2E16C}">
  <we:reference id="f78a3046-9e99-4300-aa2b-5814002b01a2" version="1.55.1.0" store="EXCatalog" storeType="EXCatalog"/>
  <we:alternateReferences>
    <we:reference id="WA104382081" version="1.55.1.0" store="es-CO" storeType="OMEX"/>
  </we:alternateReferences>
  <we:properties>
    <we:property name="MENDELEY_CITATIONS" value="[{&quot;citationID&quot;:&quot;MENDELEY_CITATION_8153233b-519a-46b0-ad2e-0f7800cd17c8&quot;,&quot;properties&quot;:{&quot;noteIndex&quot;:0},&quot;isEdited&quot;:false,&quot;manualOverride&quot;:{&quot;isManuallyOverridden&quot;:false,&quot;citeprocText&quot;:&quot; [1]&quot;,&quot;manualOverrideText&quot;:&quot;&quot;},&quot;citationTag&quot;:&quot;MENDELEY_CITATION_v3_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&quot;,&quot;citationItems&quot;:[{&quot;id&quot;:&quot;d552785f-356c-3d15-8780-f552c0d2b8f8&quot;,&quot;itemData&quot;:{&quot;type&quot;:&quot;article-journal&quot;,&quot;id&quot;:&quot;d552785f-356c-3d15-8780-f552c0d2b8f8&quot;,&quot;title&quot;:&quot;Principles and techniques of digital holographic microscopy&quot;,&quot;author&quot;:[{&quot;family&quot;:&quot;Kim&quot;,&quot;given&quot;:&quot;M K&quot;,&quot;parse-names&quot;:false,&quot;dropping-particle&quot;:&quot;&quot;,&quot;non-dropping-particle&quot;:&quot;&quot;}],&quot;container-title&quot;:&quot;SPIE Rev.&quot;,&quot;issued&quot;:{&quot;date-parts&quot;:[[2010]]},&quot;page&quot;:&quot;18005&quot;,&quot;volume&quot;:&quot;1&quot;,&quot;container-title-short&quot;:&quot;&quot;},&quot;isTemporary&quot;:false}]},{&quot;citationID&quot;:&quot;MENDELEY_CITATION_5e44ea40-5e83-4006-9cd9-5d17f02621e8&quot;,&quot;properties&quot;:{&quot;noteIndex&quot;:0},&quot;isEdited&quot;:false,&quot;manualOverride&quot;:{&quot;isManuallyOverridden&quot;:false,&quot;citeprocText&quot;:&quot; [2]&quot;,&quot;manualOverrideText&quot;:&quot;&quot;},&quot;citationTag&quot;:&quot;MENDELEY_CITATION_v3_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&quot;,&quot;citationItems&quot;:[{&quot;id&quot;:&quot;798d5394-cb0b-3bab-baae-d81b71b10dd5&quot;,&quot;itemData&quot;:{&quot;type&quot;:&quot;chapter&quot;,&quot;id&quot;:&quot;798d5394-cb0b-3bab-baae-d81b71b10dd5&quot;,&quot;title&quot;:&quot;Label-Free Quantitative In Vitro Live Cell Imaging with Digital Holographic Microscopy&quot;,&quot;author&quot;:[{&quot;family&quot;:&quot;Kemper B.\nand Bauwens&quot;,&quot;given&quot;:&quot;A.\nand Bettenworth D.\nand Götte M.\nand Greve B.\nand Kastl L.\nand Ketelhut S.\nand Lenz P.\nand Mues S.\nand Schnekenburger J.\nand Vollmer A&quot;,&quot;parse-names&quot;:false,&quot;dropping-particle&quot;:&quot;&quot;,&quot;non-dropping-particle&quot;:&quot;&quot;}],&quot;container-title&quot;:&quot;Label-Free Monitoring of Cells in vitro&quot;,&quot;editor&quot;:[{&quot;family&quot;:&quot;Wegener&quot;,&quot;given&quot;:&quot;Joachim&quot;,&quot;parse-names&quot;:false,&quot;dropping-particle&quot;:&quot;&quot;,&quot;non-dropping-particle&quot;:&quot;&quot;}],&quot;DOI&quot;:&quot;10.1007/11663_2019_6&quot;,&quot;ISBN&quot;:&quot;978-3-030-32433-9&quot;,&quot;URL&quot;:&quot;https://doi.org/10.1007/11663_2019_6&quot;,&quot;issued&quot;:{&quot;date-parts&quot;:[[2019]]},&quot;publisher-place&quot;:&quot;Cham&quot;,&quot;page&quot;:&quot;219-272&quot;,&quot;abstract&quot;:&quot;Label-free quantitative in vitro imaging of living cell cultures with light microscopy is an important tool for various research fields in the life sciences. Digital holographic microscopy (DHM) provides contactless, minimally invasive quantitative phase contrast imaging and can be integrated as a module in common research microscopes. Due to the numerical reconstruction of quantitative phase images, multi-focus imaging is achieved from a single digital hologram. The evaluation of the recorded quantitative phase contrast images allows the extraction of data for simplified object tracking and image segmentation. The special DHM feature of numerical autofocusing avoids mechanical focus realignment. As quantitative DHM phase imaging is based on the detection of optical path length changes in transmission, the method only requires low light intensities for object illumination which minimizes the interaction with the sample. Thus, minimally invasive long-term time-lapse investigations for quantitative monitoring of dynamic changes of cell morphology, motility, and proliferation are accessible. In addition, the integral cellular refractive index, which is related to intracellular solute concentrations as well as cellular volume and dry mass, is available. The chapter starts with an introduction to DHM for live cell observation and procedures for the extraction of biophysical parameters from quantitative DHM phase contrast images. After the physical basis has been laid out, several selected applications of in vitro live cell analysis are described. This includes the characterization of suspended cells and spherical intracellular organelles as well as the quantification of the cellular response to osmotic stimulation, drugs, toxins, nanomaterials, and genetic modifications. Subsequent paragraphs illustrate how DHM can be applied to quantify cell motility, migration, and the morphology of adherent cell cultures. Finally, phenotyping based on cell thickness determination, dynamic multimodal imaging of cellular growth, proliferation, and wound healing in vitro as well as applications in toxicity testing of pathogens and the characterization of cell nanomaterial interactions are demonstrated.&quot;,&quot;publisher&quot;:&quot;Springer International Publishing&quot;,&quot;container-title-short&quot;:&quot;&quot;},&quot;isTemporary&quot;:false}]},{&quot;citationID&quot;:&quot;MENDELEY_CITATION_7217008e-2c91-4b8d-a996-6e19609990c7&quot;,&quot;properties&quot;:{&quot;noteIndex&quot;:0},&quot;isEdited&quot;:false,&quot;manualOverride&quot;:{&quot;isManuallyOverridden&quot;:false,&quot;citeprocText&quot;:&quot; [3]&quot;,&quot;manualOverrideText&quot;:&quot;&quot;},&quot;citationTag&quot;:&quot;MENDELEY_CITATION_v3_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&quot;,&quot;citationItems&quot;:[{&quot;id&quot;:&quot;78fd6e6c-f81c-341a-869d-42a7583ed6d5&quot;,&quot;itemData&quot;:{&quot;type&quot;:&quot;article-journal&quot;,&quot;id&quot;:&quot;78fd6e6c-f81c-341a-869d-42a7583ed6d5&quot;,&quot;title&quot;:&quot;Comparative study of human erythrocytes by digital holographic microscopy, confocal microscopy, and impedance volume analyzer&quot;,&quot;author&quot;:[{&quot;family&quot;:&quot;Rappaz&quot;,&quot;given&quot;:&quot;Benjamin&quot;,&quot;parse-names&quot;:false,&quot;dropping-particle&quot;:&quot;&quot;,&quot;non-dropping-particle&quot;:&quot;&quot;},{&quot;family&quot;:&quot;Barbul&quot;,&quot;given&quot;:&quot;Alexander&quot;,&quot;parse-names&quot;:false,&quot;dropping-particle&quot;:&quot;&quot;,&quot;non-dropping-particle&quot;:&quot;&quot;},{&quot;family&quot;:&quot;Emery&quot;,&quot;given&quot;:&quot;Yves&quot;,&quot;parse-names&quot;:false,&quot;dropping-particle&quot;:&quot;&quot;,&quot;non-dropping-particle&quot;:&quot;&quot;},{&quot;family&quot;:&quot;Korenstein&quot;,&quot;given&quot;:&quot;Rafi&quot;,&quot;parse-names&quot;:false,&quot;dropping-particle&quot;:&quot;&quot;,&quot;non-dropping-particle&quot;:&quot;&quot;},{&quot;family&quot;:&quot;Depeursinge&quot;,&quot;given&quot;:&quot;Christian&quot;,&quot;parse-names&quot;:false,&quot;dropping-particle&quot;:&quot;&quot;,&quot;non-dropping-particle&quot;:&quot;&quot;},{&quot;family&quot;:&quot;Magistretti&quot;,&quot;given&quot;:&quot;Pierre J.&quot;,&quot;parse-names&quot;:false,&quot;dropping-particle&quot;:&quot;&quot;,&quot;non-dropping-particle&quot;:&quot;&quot;},{&quot;family&quot;:&quot;Marquet&quot;,&quot;given&quot;:&quot;Pierre&quot;,&quot;parse-names&quot;:false,&quot;dropping-particle&quot;:&quot;&quot;,&quot;non-dropping-particle&quot;:&quot;&quot;}],&quot;container-title&quot;:&quot;Cytometry Part A&quot;,&quot;DOI&quot;:&quot;10.1002/cyto.a.20605&quot;,&quot;ISSN&quot;:&quot;15524922&quot;,&quot;PMID&quot;:&quot;18615599&quot;,&quot;issued&quot;:{&quot;date-parts&quot;:[[2008,10]]},&quot;page&quot;:&quot;895-903&quot;,&quot;abstract&quot;:&quot;Red blood cell (RBC) parameters such as morphology, volume, refractive index, and hemoglobin content are of great importance for diagnostic purposes. Existing approaches require complicated calibration procedures and robust cell perturbation. As a result, reference values for normal RBC differ depending on the method used. We present a way for measuring parameters of intact individual RBCs by using digital holographic microscopy (DHM), a new interferometric and label-free technique with nanometric axial sensitivity. The results are compared with values achieved by conventional techniques for RBC of the same donor and previously published figures. A DHM equipped with a laser diode (λ = 663 nm) was used to record holograms in an off-axis geometry. Measurements of both RBC refractive indices and volumes were achieved via monitoring the quantitative phase map of RBC by means of a sequential perfusion of two isotonic solutions with different refractive indices obtained by the use of Nycodenz (decoupling procedure). Volume of RBCs labeled by membrane dye Dil was analyzed by confocal microscopy. The mean cell volume (MCV), red blood cell distribution width (RDW), and mean cell hemoglobin concentration (MCHC) were also measured with an impedance volume analyzer. DHM yielded RBC refractive index n = 1.418 ± 0.012, volume 83 ± 14 fl, MCH = 29.9 pg, and MCHC 362 ± 40 g/l. Erythrocyte MCV, MCH, and MCHC achieved by an impedance volume analyzer were 82 fl, 28.6 pg, and 349 g/l, respectively. Confocal microscopy yielded 91 ± 17 fl for RBC volume. In conclusion, DHM in combination with a decoupling procedure allows measuring noninvasively volume, refractive index, and hemoglobin content of single-living RBCs with a high accuracy. © 2008 International Society for Advancement of Cytometry.&quot;,&quot;issue&quot;:&quot;10&quot;,&quot;volume&quot;:&quot;73&quot;,&quot;container-title-short&quot;:&quot;&quot;},&quot;isTemporary&quot;:false}]},{&quot;citationID&quot;:&quot;MENDELEY_CITATION_a8a37df4-09e7-48b7-ab2a-a6876ec03dad&quot;,&quot;properties&quot;:{&quot;noteIndex&quot;:0},&quot;isEdited&quot;:false,&quot;manualOverride&quot;:{&quot;isManuallyOverridden&quot;:false,&quot;citeprocText&quot;:&quot; [4]&quot;,&quot;manualOverrideText&quot;:&quot;&quot;},&quot;citationTag&quot;:&quot;MENDELEY_CITATION_v3_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&quot;,&quot;citationItems&quot;:[{&quot;id&quot;:&quot;a86bd07f-f51a-3093-ad9f-129031991f49&quot;,&quot;itemData&quot;:{&quot;type&quot;:&quot;article-journal&quot;,&quot;id&quot;:&quot;a86bd07f-f51a-3093-ad9f-129031991f49&quot;,&quot;title&quot;:&quot;Biophysical and Morphological Cell Features Retrieved by Digital Holographic Microscopy Correlate with Drug-Induced Changes in Cell Migration Behavior&quot;,&quot;author&quot;:[{&quot;family&quot;:&quot;Ren&quot;,&quot;given&quot;:&quot;Xiaoxi&quot;,&quot;parse-names&quot;:false,&quot;dropping-particle&quot;:&quot;&quot;,&quot;non-dropping-particle&quot;:&quot;&quot;},{&quot;family&quot;:&quot;Zhang&quot;,&quot;given&quot;:&quot;Feiyang&quot;,&quot;parse-names&quot;:false,&quot;dropping-particle&quot;:&quot;&quot;,&quot;non-dropping-particle&quot;:&quot;&quot;},{&quot;family&quot;:&quot;Gao&quot;,&quot;given&quot;:&quot;Ge&quot;,&quot;parse-names&quot;:false,&quot;dropping-particle&quot;:&quot;&quot;,&quot;non-dropping-particle&quot;:&quot;&quot;},{&quot;family&quot;:&quot;Gao&quot;,&quot;given&quot;:&quot;Dan&quot;,&quot;parse-names&quot;:false,&quot;dropping-particle&quot;:&quot;&quot;,&quot;non-dropping-particle&quot;:&quot;&quot;},{&quot;family&quot;:&quot;Su&quot;,&quot;given&quot;:&quot;Ping&quot;,&quot;parse-names&quot;:false,&quot;dropping-particle&quot;:&quot;&quot;,&quot;non-dropping-particle&quot;:&quot;&quot;}],&quot;container-title&quot;:&quot;Analytical Chemistry&quot;,&quot;container-title-short&quot;:&quot;Anal Chem&quot;,&quot;DOI&quot;:&quot;10.1021/acs.analchem.4c04872&quot;,&quot;ISSN&quot;:&quot;0003-2700&quot;,&quot;URL&quot;:&quot;https://doi.org/10.1021/acs.analchem.4c04872&quot;,&quot;issued&quot;:{&quot;date-parts&quot;:[[2024,12,31]]},&quot;page&quot;:&quot;20526-20534&quot;,&quot;publisher&quot;:&quot;American Chemical Society&quot;,&quot;issue&quot;:&quot;52&quot;,&quot;volume&quot;:&quot;96&quot;},&quot;isTemporary&quot;:false}]},{&quot;citationID&quot;:&quot;MENDELEY_CITATION_8d3819da-f8e6-4e09-b7e3-0e60dd4395f9&quot;,&quot;properties&quot;:{&quot;noteIndex&quot;:0},&quot;isEdited&quot;:false,&quot;manualOverride&quot;:{&quot;isManuallyOverridden&quot;:false,&quot;citeprocText&quot;:&quot; [5]&quot;,&quot;manualOverrideText&quot;:&quot;&quot;},&quot;citationTag&quot;:&quot;MENDELEY_CITATION_v3_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&quot;,&quot;citationItems&quot;:[{&quot;id&quot;:&quot;b8526e32-5dd4-35f4-b39d-fcd23ace1c3a&quot;,&quot;itemData&quot;:{&quot;type&quot;:&quot;article-journal&quot;,&quot;id&quot;:&quot;b8526e32-5dd4-35f4-b39d-fcd23ace1c3a&quot;,&quot;title&quot;:&quot;Digital in-line holographic microscopy for label-free identification and tracking of biological cells&quot;,&quot;author&quot;:[{&quot;family&quot;:&quot;Kim&quot;,&quot;given&quot;:&quot;Jihwan&quot;,&quot;parse-names&quot;:false,&quot;dropping-particle&quot;:&quot;&quot;,&quot;non-dropping-particle&quot;:&quot;&quot;},{&quot;family&quot;:&quot;Lee&quot;,&quot;given&quot;:&quot;Sang Joon&quot;,&quot;parse-names&quot;:false,&quot;dropping-particle&quot;:&quot;&quot;,&quot;non-dropping-particle&quot;:&quot;&quot;}],&quot;container-title&quot;:&quot;Military Medical Research&quot;,&quot;container-title-short&quot;:&quot;Mil Med Res&quot;,&quot;DOI&quot;:&quot;10.1186/s40779-024-00541-8&quot;,&quot;ISSN&quot;:&quot;2054-9369&quot;,&quot;URL&quot;:&quot;https://doi.org/10.1186/s40779-024-00541-8&quot;,&quot;issued&quot;:{&quot;date-parts&quot;:[[2024]]},&quot;page&quot;:&quot;38&quot;,&quot;abstract&quot;:&quot;Digital in-line holographic microscopy (DIHM) is a non-invasive, real-time, label-free technique that captures three-dimensional (3D) positional, orientational, and morphological information from digital holographic images of living biological cells. Unlike conventional microscopies, the DIHM technique enables precise measurements of dynamic behaviors exhibited by living cells within a 3D volume. This review outlines the fundamental principles and comprehensive digital image processing procedures employed in DIHM-based cell tracking methods. In addition, recent applications of DIHM technique for label-free identification and digital tracking of various motile biological cells, including human blood cells, spermatozoa, diseased cells, and unicellular microorganisms, are thoroughly examined. Leveraging artificial intelligence has significantly enhanced both the speed and accuracy of digital image processing for cell tracking and identification. The quantitative data on cell morphology and dynamics captured by DIHM can effectively elucidate the underlying mechanisms governing various microbial behaviors and contribute to the accumulation of diagnostic databases and the development of clinical treatments.&quot;,&quot;issue&quot;:&quot;1&quot;,&quot;volume&quot;:&quot;11&quot;},&quot;isTemporary&quot;:false}]},{&quot;citationID&quot;:&quot;MENDELEY_CITATION_3e62d02d-8cb5-4b15-a4c6-bfb4ad4926d6&quot;,&quot;properties&quot;:{&quot;noteIndex&quot;:0},&quot;isEdited&quot;:false,&quot;manualOverride&quot;:{&quot;isManuallyOverridden&quot;:false,&quot;citeprocText&quot;:&quot; [6]&quot;,&quot;manualOverrideText&quot;:&quot;&quot;},&quot;citationTag&quot;:&quot;MENDELEY_CITATION_v3_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&quot;,&quot;citationItems&quot;:[{&quot;id&quot;:&quot;27eaba25-ee14-3600-8f63-ce0d67868f74&quot;,&quot;itemData&quot;:{&quot;type&quot;:&quot;article-journal&quot;,&quot;id&quot;:&quot;27eaba25-ee14-3600-8f63-ce0d67868f74&quot;,&quot;title&quot;:&quot;Clinical and Biomedical Applications of Lensless Holographic Microscopy&quot;,&quot;author&quot;:[{&quot;family&quot;:&quot;Potter&quot;,&quot;given&quot;:&quot;Colin J&quot;,&quot;parse-names&quot;:false,&quot;dropping-particle&quot;:&quot;&quot;,&quot;non-dropping-particle&quot;:&quot;&quot;},{&quot;family&quot;:&quot;Xiong&quot;,&quot;given&quot;:&quot;Zhen&quot;,&quot;parse-names&quot;:false,&quot;dropping-particle&quot;:&quot;&quot;,&quot;non-dropping-particle&quot;:&quot;&quot;},{&quot;family&quot;:&quot;McLeod&quot;,&quot;given&quot;:&quot;Euan&quot;,&quot;parse-names&quot;:false,&quot;dropping-particle&quot;:&quot;&quot;,&quot;non-dropping-particle&quot;:&quot;&quot;}],&quot;container-title&quot;:&quot;Laser &amp; Photonics Reviews&quot;,&quot;container-title-short&quot;:&quot;Laser Photon Rev&quot;,&quot;DOI&quot;:&quot;https://doi.org/10.1002/lpor.202400197&quot;,&quot;URL&quot;:&quot;https://onlinelibrary.wiley.com/doi/abs/10.1002/lpor.202400197&quot;,&quot;issued&quot;:{&quot;date-parts&quot;:[[2024]]},&quot;page&quot;:&quot;2400197&quot;,&quot;abstract&quot;:&quot;Abstract Many clinical procedures and biomedical research workflows rely on microscopy, including diagnosis of cancer, genetic disorders, autoimmune diseases, infections, and quantification of cell culture. Despite its widespread use, traditional image acquisition and review by trained microscopists is often lengthy and expensive, limited to large hospitals or laboratories, precluding use in point-of-care settings. In contrast, lensless or lensfree holographic microscopy (LHM) is inexpensive and widely deployable because it can achieve performance comparable to expensive and bulky objective-based benchtop microscopes while relying on components that cost only a few hundred dollars or less. Lab-on-a-chip integration is practical and enables LHM to be combined with single-cell isolation, sample mixing, and in-incubator imaging. Additionally, many manual tasks in conventional microscopy are instead computational in LHM, including image focusing, stitching, and classification. Furthermore, LHM offers a field of view hundreds of times greater than that of conventional microscopy without sacrificing resolution. Here, the basic LHM principles are summarized, as well as recent advances in artificial intelligence integration and enhanced resolution. How LHM is applied to the above clinical and biomedical applications is discussed in detail. Finally, emerging clinical applications, high-impact areas for future research, and some current challenges facing widespread adoption are identified.&quot;,&quot;issue&quot;:&quot;10&quot;,&quot;volume&quot;:&quot;18&quot;},&quot;isTemporary&quot;:false}]},{&quot;citationID&quot;:&quot;MENDELEY_CITATION_4d52ff82-7ef0-4232-9065-44b2b4797792&quot;,&quot;properties&quot;:{&quot;noteIndex&quot;:0},&quot;isEdited&quot;:false,&quot;manualOverride&quot;:{&quot;isManuallyOverridden&quot;:false,&quot;citeprocText&quot;:&quot; [7–13]&quot;,&quot;manualOverrideText&quot;:&quot;&quot;},&quot;citationItems&quot;:[{&quot;id&quot;:&quot;0c309c28-7091-3a70-8b87-916dc2e9107b&quot;,&quot;itemData&quot;:{&quot;type&quot;:&quot;book&quot;,&quot;id&quot;:&quot;0c309c28-7091-3a70-8b87-916dc2e9107b&quot;,&quot;title&quot;:&quot;Analog and Digital Holography with MATLAB&quot;,&quot;author&quot;:[{&quot;family&quot;:&quot;Nehmetallah&quot;,&quot;given&quot;:&quot;Georges T&quot;,&quot;parse-names&quot;:false,&quot;dropping-particle&quot;:&quot;&quot;,&quot;non-dropping-particle&quot;:&quot;&quot;},{&quot;family&quot;:&quot;Aylo&quot;,&quot;given&quot;:&quot;Rola&quot;,&quot;parse-names&quot;:false,&quot;dropping-particle&quot;:&quot;&quot;,&quot;non-dropping-particle&quot;:&quot;&quot;},{&quot;family&quot;:&quot;Williams&quot;,&quot;given&quot;:&quot;Logan&quot;,&quot;parse-names&quot;:false,&quot;dropping-particle&quot;:&quot;&quot;,&quot;non-dropping-particle&quot;:&quot;&quot;}],&quot;accessed&quot;:{&quot;date-parts&quot;:[[2026,1,6]]},&quot;ISBN&quot;:&quot;9781628416596&quot;,&quot;URL&quot;:&quot;https://www.spiedigitallibrary.org/ebooks/PM/Analog-and-Digital-Holography-with-MATLAB/eISBN-9781628416596/10.1117/3.2190844&quot;,&quot;publisher&quot;:&quot;SPIE Press&quot;,&quot;container-title-short&quot;:&quot;&quot;},&quot;isTemporary&quot;:false},{&quot;id&quot;:&quot;0e2dd559-c1bb-3388-8fb0-1fd3c459a308&quot;,&quot;itemData&quot;:{&quot;type&quot;:&quot;article-journal&quot;,&quot;id&quot;:&quot;0e2dd559-c1bb-3388-8fb0-1fd3c459a308&quot;,&quot;title&quot;:&quot;pyDHM: A Python library for applications in digital holographic microscopy&quot;,&quot;author&quot;:[{&quot;family&quot;:&quot;Castañeda&quot;,&quot;given&quot;:&quot;Raul&quot;,&quot;parse-names&quot;:false,&quot;dropping-particle&quot;:&quot;&quot;,&quot;non-dropping-particle&quot;:&quot;&quot;},{&quot;family&quot;:&quot;Trujillo&quot;,&quot;given&quot;:&quot;Carlos&quot;,&quot;parse-names&quot;:false,&quot;dropping-particle&quot;:&quot;&quot;,&quot;non-dropping-particle&quot;:&quot;&quot;},{&quot;family&quot;:&quot;Doblas&quot;,&quot;given&quot;:&quot;Ana&quot;,&quot;parse-names&quot;:false,&quot;dropping-particle&quot;:&quot;&quot;,&quot;non-dropping-particle&quot;:&quot;&quot;}],&quot;container-title&quot;:&quot;PLOS ONE&quot;,&quot;container-title-short&quot;:&quot;PLoS One&quot;,&quot;DOI&quot;:&quot;10.1371/journal.pone.0275818&quot;,&quot;URL&quot;:&quot;https://doi.org/10.1371/journal.pone.0275818&quot;,&quot;issued&quot;:{&quot;date-parts&quot;:[[2022]]},&quot;page&quot;:&quot;1-23&quot;,&quot;abstract&quot;:&quot;pyDHM is an open-source Python library aimed at Digital Holographic Microscopy (DHM) applications. The pyDHM is a user-friendly library written in the robust programming language of Python that provides a set of numerical processing algorithms for reconstructing amplitude and phase images for a broad range of optical DHM configurations. The pyDHM implements phase-shifting approaches for in-line and slightly off-axis systems and enables phase compensation for telecentric and non-telecentric systems. In addition, pyDHM includes three propagation algorithms for numerical focusing complex amplitude distributions in DHM and digital holography (DH) setups. We have validated the library using numerical and experimental holograms.&quot;,&quot;publisher&quot;:&quot;Public Library of Science&quot;,&quot;issue&quot;:&quot;10&quot;,&quot;volume&quot;:&quot;17&quot;},&quot;isTemporary&quot;:false},{&quot;id&quot;:&quot;89862353-318b-365d-b82b-2d375a1beace&quot;,&quot;itemData&quot;:{&quot;type&quot;:&quot;article-journal&quot;,&quot;id&quot;:&quot;89862353-318b-365d-b82b-2d375a1beace&quot;,&quot;title&quot;:&quot;Holographic Microscopy With Python and HoloPy&quot;,&quot;author&quot;:[{&quot;family&quot;:&quot;Barkley&quot;,&quot;given&quot;:&quot;Solomon&quot;,&quot;parse-names&quot;:false,&quot;dropping-particle&quot;:&quot;&quot;,&quot;non-dropping-particle&quot;:&quot;&quot;},{&quot;family&quot;:&quot;Dimiduk&quot;,&quot;given&quot;:&quot;Thomas G&quot;,&quot;parse-names&quot;:false,&quot;dropping-particle&quot;:&quot;&quot;,&quot;non-dropping-particle&quot;:&quot;&quot;},{&quot;family&quot;:&quot;Fung&quot;,&quot;given&quot;:&quot;Jerome&quot;,&quot;parse-names&quot;:false,&quot;dropping-particle&quot;:&quot;&quot;,&quot;non-dropping-particle&quot;:&quot;&quot;},{&quot;family&quot;:&quot;Kaz&quot;,&quot;given&quot;:&quot;David M&quot;,&quot;parse-names&quot;:false,&quot;dropping-particle&quot;:&quot;&quot;,&quot;non-dropping-particle&quot;:&quot;&quot;},{&quot;family&quot;:&quot;Manoharan&quot;,&quot;given&quot;:&quot;Vinothan N&quot;,&quot;parse-names&quot;:false,&quot;dropping-particle&quot;:&quot;&quot;,&quot;non-dropping-particle&quot;:&quot;&quot;},{&quot;family&quot;:&quot;McGorty&quot;,&quot;given&quot;:&quot;Ryan&quot;,&quot;parse-names&quot;:false,&quot;dropping-particle&quot;:&quot;&quot;,&quot;non-dropping-particle&quot;:&quot;&quot;},{&quot;family&quot;:&quot;Perry&quot;,&quot;given&quot;:&quot;Rebecca W&quot;,&quot;parse-names&quot;:false,&quot;dropping-particle&quot;:&quot;&quot;,&quot;non-dropping-particle&quot;:&quot;&quot;},{&quot;family&quot;:&quot;Wang&quot;,&quot;given&quot;:&quot;Anna&quot;,&quot;parse-names&quot;:false,&quot;dropping-particle&quot;:&quot;&quot;,&quot;non-dropping-particle&quot;:&quot;&quot;}],&quot;container-title&quot;:&quot;Computing in Science &amp; Engineering&quot;,&quot;container-title-short&quot;:&quot;Comput Sci Eng&quot;,&quot;DOI&quot;:&quot;10.1109/MCSE.2019.2923974&quot;,&quot;issued&quot;:{&quot;date-parts&quot;:[[2020]]},&quot;page&quot;:&quot;72-82&quot;,&quot;issue&quot;:&quot;5&quot;,&quot;volume&quot;:&quot;22&quot;},&quot;isTemporary&quot;:false},{&quot;id&quot;:&quot;62c15a85-67b5-31a4-93b1-09c038c8e9c3&quot;,&quot;itemData&quot;:{&quot;type&quot;:&quot;article-journal&quot;,&quot;id&quot;:&quot;62c15a85-67b5-31a4-93b1-09c038c8e9c3&quot;,&quot;title&quot;:&quot;JDiffraction: A GPGPU-accelerated JAVA library for numerical propagation of scalar wave fields&quot;,&quot;author&quot;:[{&quot;family&quot;:&quot;Piedrahita-Quintero&quot;,&quot;given&quot;:&quot;Pablo&quot;,&quot;parse-names&quot;:false,&quot;dropping-particle&quot;:&quot;&quot;,&quot;non-dropping-particle&quot;:&quot;&quot;},{&quot;family&quot;:&quot;Trujillo&quot;,&quot;given&quot;:&quot;Carlos&quot;,&quot;parse-names&quot;:false,&quot;dropping-particle&quot;:&quot;&quot;,&quot;non-dropping-particle&quot;:&quot;&quot;},{&quot;family&quot;:&quot;Garcia-Sucerquia&quot;,&quot;given&quot;:&quot;Jorge&quot;,&quot;parse-names&quot;:false,&quot;dropping-particle&quot;:&quot;&quot;,&quot;non-dropping-particle&quot;:&quot;&quot;}],&quot;container-title&quot;:&quot;Computer Physics Communications&quot;,&quot;container-title-short&quot;:&quot;Comput Phys Commun&quot;,&quot;DOI&quot;:&quot;10.1016/j.cpc.2016.12.016&quot;,&quot;ISSN&quot;:&quot;00104655&quot;,&quot;issued&quot;:{&quot;date-parts&quot;:[[2017,1]]}},&quot;isTemporary&quot;:false},{&quot;id&quot;:&quot;b8d0488d-95b8-353c-9832-51aeb8113c04&quot;,&quot;itemData&quot;:{&quot;type&quot;:&quot;article-journal&quot;,&quot;id&quot;:&quot;b8d0488d-95b8-353c-9832-51aeb8113c04&quot;,&quot;title&quot;:&quot;Numerical wave propagation in ImageJ&quot;,&quot;author&quot;:[{&quot;family&quot;:&quot;Piedrahita-Quintero&quot;,&quot;given&quot;:&quot;Pablo&quot;,&quot;parse-names&quot;:false,&quot;dropping-particle&quot;:&quot;&quot;,&quot;non-dropping-particle&quot;:&quot;&quot;},{&quot;family&quot;:&quot;Castañeda&quot;,&quot;given&quot;:&quot;Raul&quot;,&quot;parse-names&quot;:false,&quot;dropping-particle&quot;:&quot;&quot;,&quot;non-dropping-particle&quot;:&quot;&quot;},{&quot;family&quot;:&quot;Garcia-Sucerquia&quot;,&quot;given&quot;:&quot;Jorge&quot;,&quot;parse-names&quot;:false,&quot;dropping-particle&quot;:&quot;&quot;,&quot;non-dropping-particle&quot;:&quot;&quot;}],&quot;container-title&quot;:&quot;Appl. Opt.&quot;,&quot;DOI&quot;:&quot;10.1364/AO.54.006410&quot;,&quot;URL&quot;:&quot;http://ao.osa.org/abstract.cfm?URI=ao-54-21-6410&quot;,&quot;issued&quot;:{&quot;date-parts&quot;:[[2015,7]]},&quot;page&quot;:&quot;6410-6415&quot;,&quot;abstract&quot;:&quot;An ImageJ plugin for numerical wave propagation is presented. The plugin provides ImageJ, the well-known software for image processing, with the capability of computing numerical wave propagation by the use of angular spectrum, Fresnel, and Fresnel&amp;#x2013;Bluestein algorithms. The plugin enables numerical wave propagation within the robust environment provided by the complete set of built-in tools for image processing available in ImageJ. The plugin can be used for teaching and research purposes. We illustrate its use to numerically recreate Poisson&amp;#x2019;s spot and Babinet&amp;#x2019;s principle, and in the numerical reconstruction of digitally recorded holograms from millimeter-sized and pure phase microscopic objects.&quot;,&quot;publisher&quot;:&quot;OSA&quot;,&quot;issue&quot;:&quot;21&quot;,&quot;volume&quot;:&quot;54&quot;},&quot;isTemporary&quot;:false},{&quot;id&quot;:&quot;fa528214-5afe-3d19-858e-ce309bfb831b&quot;,&quot;itemData&quot;:{&quot;type&quot;:&quot;article-journal&quot;,&quot;id&quot;:&quot;fa528214-5afe-3d19-858e-ce309bfb831b&quot;,&quot;title&quot;:&quot;Computational wave optics library for C++: CWO++ library&quot;,&quot;author&quot;:[{&quot;family&quot;:&quot;Shimobaba&quot;,&quot;given&quot;:&quot;Tomoyoshi&quot;,&quot;parse-names&quot;:false,&quot;dropping-particle&quot;:&quot;&quot;,&quot;non-dropping-particle&quot;:&quot;&quot;},{&quot;family&quot;:&quot;Weng&quot;,&quot;given&quot;:&quot;Jiantong&quot;,&quot;parse-names&quot;:false,&quot;dropping-particle&quot;:&quot;&quot;,&quot;non-dropping-particle&quot;:&quot;&quot;},{&quot;family&quot;:&quot;Sakurai&quot;,&quot;given&quot;:&quot;Takahiro&quot;,&quot;parse-names&quot;:false,&quot;dropping-particle&quot;:&quot;&quot;,&quot;non-dropping-particle&quot;:&quot;&quot;},{&quot;family&quot;:&quot;Okada&quot;,&quot;given&quot;:&quot;Naohisa&quot;,&quot;parse-names&quot;:false,&quot;dropping-particle&quot;:&quot;&quot;,&quot;non-dropping-particle&quot;:&quot;&quot;},{&quot;family&quot;:&quot;Nishitsuji&quot;,&quot;given&quot;:&quot;Takashi&quot;,&quot;parse-names&quot;:false,&quot;dropping-particle&quot;:&quot;&quot;,&quot;non-dropping-particle&quot;:&quot;&quot;},{&quot;family&quot;:&quot;Takada&quot;,&quot;given&quot;:&quot;Naoki&quot;,&quot;parse-names&quot;:false,&quot;dropping-particle&quot;:&quot;&quot;,&quot;non-dropping-particle&quot;:&quot;&quot;},{&quot;family&quot;:&quot;Shiraki&quot;,&quot;given&quot;:&quot;Atsushi&quot;,&quot;parse-names&quot;:false,&quot;dropping-particle&quot;:&quot;&quot;,&quot;non-dropping-particle&quot;:&quot;&quot;},{&quot;family&quot;:&quot;Masuda&quot;,&quot;given&quot;:&quot;Nobuyuki&quot;,&quot;parse-names&quot;:false,&quot;dropping-particle&quot;:&quot;&quot;,&quot;non-dropping-particle&quot;:&quot;&quot;},{&quot;family&quot;:&quot;Ito&quot;,&quot;given&quot;:&quot;Tomoyoshi&quot;,&quot;parse-names&quot;:false,&quot;dropping-particle&quot;:&quot;&quot;,&quot;non-dropping-particle&quot;:&quot;&quot;}],&quot;container-title&quot;:&quot;Computer Physics Communications&quot;,&quot;container-title-short&quot;:&quot;Comput Phys Commun&quot;,&quot;DOI&quot;:&quot;http://dx.doi.org/10.1016/j.cpc.2011.12.027&quot;,&quot;ISSN&quot;:&quot;0010-4655&quot;,&quot;issued&quot;:{&quot;date-parts&quot;:[[2012,5]]},&quot;page&quot;:&quot;1124-1138&quot;,&quot;abstract&quot;:&quot;Diffraction calculations, such as the angular spectrum method and Fresnel diffractions, are used for calculating scalar light propagation. The calculations are used in wide-ranging optics fields: for example, Computer Generated Holograms (CGHs), digital holography, diffractive optical elements, microscopy, image encryption and decryption, three-dimensional analysis for optical devices and so on. However, increasing demands made by large-scale diffraction calculations have rendered the computational power of recent computers insufficient. We have already developed a numerical library for diffraction calculations using a Graphic Processing Unit (GPU), which was named the GWO library. However, this GWO library is not user-friendly, since it is based on C language and was also run only on a GPU. In this paper, we develop a new C++ class library for diffraction and CGH calculations, which is referred to as a CWO++ library, running on a CPU and GPU. We also describe the structure, performance, and usage examples of the CWO++ library. Program summary Program title: CWO++  Catalogue identifier: AELL_v1_0  Program summary URL: http://cpc.cs.qub.ac.uk/summaries/AELL_v1_0.html  Program obtainable from: CPC Program Library, Queenʼs University, Belfast, N. Ireland  Licensing provisions: Standard CPC licence, http://cpc.cs.qub.ac.uk/licence/licence.html  No. of lines in distributed program, including test data, etc.: 109 809  No. of bytes in distributed program, including test data, etc.: 4 181 911  Distribution format: tar.gz  Programming language: C++  Computer: General computers and general computers with NVIDIA GPUs  Operating system: Windows XP, Vista, 7  Has the code been vectorized or parallelized?: Yes. 1 core processor used in CPU and many cores in GPU.  RAM: 256 M bytes  Classification: 18  External routines: CImg, FFTW  Nature of problem: The CWO++ library provides diffraction calculations which are useful for Computer Generated Holograms (CGHs), digital holography, diffractive optical elements, microscopy, image encryption and decryption and three-dimensional analysis for optical devices.  Solution method: FFT-based diffraction calculations, computer generated holograms by direct integration.  Running time: The sample runs provided take approximately 5 minutes for the C++ version and 5 seconds for the C++ with GPUs version.&quot;,&quot;issue&quot;:&quot;5&quot;,&quot;volume&quot;:&quot;183&quot;},&quot;isTemporary&quot;:false},{&quot;id&quot;:&quot;fa7df163-6a77-3647-bfb2-e35655956858&quot;,&quot;itemData&quot;:{&quot;type&quot;:&quot;paper-conference&quot;,&quot;id&quot;:&quot;fa7df163-6a77-3647-bfb2-e35655956858&quot;,&quot;title&quot;:&quot;OpenHolo: Open source library for hologram generation, reconstruction and signal processing&quot;,&quot;author&quot;:[{&quot;family&quot;:&quot;Hong&quot;,&quot;given&quot;:&quot;Jisoo&quot;,&quot;parse-names&quot;:false,&quot;dropping-particle&quot;:&quot;&quot;,&quot;non-dropping-particle&quot;:&quot;&quot;},{&quot;family&quot;:&quot;Kim&quot;,&quot;given&quot;:&quot;Youngmin&quot;,&quot;parse-names&quot;:false,&quot;dropping-particle&quot;:&quot;&quot;,&quot;non-dropping-particle&quot;:&quot;&quot;},{&quot;family&quot;:&quot;Bae&quot;,&quot;given&quot;:&quot;Hyunjoo&quot;,&quot;parse-names&quot;:false,&quot;dropping-particle&quot;:&quot;&quot;,&quot;non-dropping-particle&quot;:&quot;&quot;},{&quot;family&quot;:&quot;Hong&quot;,&quot;given&quot;:&quot;Sunghee&quot;,&quot;parse-names&quot;:false,&quot;dropping-particle&quot;:&quot;&quot;,&quot;non-dropping-particle&quot;:&quot;&quot;}],&quot;container-title&quot;:&quot;Imaging and Applied Optics Congress&quot;,&quot;DOI&quot;:&quot;10.1364/DH.2020.HF3G.1&quot;,&quot;URL&quot;:&quot;http://opg.optica.org/abstract.cfm?URI=DH-2020-HF3G.1&quot;,&quot;issued&quot;:{&quot;date-parts&quot;:[[2020]]},&quot;page&quot;:&quot;HF3G.1&quot;,&quot;abstract&quot;:&quot;OpenHolo is an open source library which covers wide area of holography including hologram generation, reconstruction, and signal processing. By adopting OpenHolo, timeconsuming effort can be significantly reduced in developing the software for holographic devices.&quot;,&quot;publisher&quot;:&quot;Optica Publishing Group&quot;},&quot;isTemporary&quot;:false}],&quot;citationTag&quot;:&quot;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&quot;},{&quot;citationID&quot;:&quot;MENDELEY_CITATION_973a73fc-a07a-4b15-b74a-b2d9f9b766b4&quot;,&quot;properties&quot;:{&quot;noteIndex&quot;:0},&quot;isEdited&quot;:false,&quot;manualOverride&quot;:{&quot;isManuallyOverridden&quot;:false,&quot;citeprocText&quot;:&quot; [9]&quot;,&quot;manualOverrideText&quot;:&quot;&quot;},&quot;citationTag&quot;:&quot;MENDELEY_CITATION_v3_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&quot;,&quot;citationItems&quot;:[{&quot;id&quot;:&quot;89862353-318b-365d-b82b-2d375a1beace&quot;,&quot;itemData&quot;:{&quot;type&quot;:&quot;article-journal&quot;,&quot;id&quot;:&quot;89862353-318b-365d-b82b-2d375a1beace&quot;,&quot;title&quot;:&quot;Holographic Microscopy With Python and HoloPy&quot;,&quot;author&quot;:[{&quot;family&quot;:&quot;Barkley&quot;,&quot;given&quot;:&quot;Solomon&quot;,&quot;parse-names&quot;:false,&quot;dropping-particle&quot;:&quot;&quot;,&quot;non-dropping-particle&quot;:&quot;&quot;},{&quot;family&quot;:&quot;Dimiduk&quot;,&quot;given&quot;:&quot;Thomas G&quot;,&quot;parse-names&quot;:false,&quot;dropping-particle&quot;:&quot;&quot;,&quot;non-dropping-particle&quot;:&quot;&quot;},{&quot;family&quot;:&quot;Fung&quot;,&quot;given&quot;:&quot;Jerome&quot;,&quot;parse-names&quot;:false,&quot;dropping-particle&quot;:&quot;&quot;,&quot;non-dropping-particle&quot;:&quot;&quot;},{&quot;family&quot;:&quot;Kaz&quot;,&quot;given&quot;:&quot;David M&quot;,&quot;parse-names&quot;:false,&quot;dropping-particle&quot;:&quot;&quot;,&quot;non-dropping-particle&quot;:&quot;&quot;},{&quot;family&quot;:&quot;Manoharan&quot;,&quot;given&quot;:&quot;Vinothan N&quot;,&quot;parse-names&quot;:false,&quot;dropping-particle&quot;:&quot;&quot;,&quot;non-dropping-particle&quot;:&quot;&quot;},{&quot;family&quot;:&quot;McGorty&quot;,&quot;given&quot;:&quot;Ryan&quot;,&quot;parse-names&quot;:false,&quot;dropping-particle&quot;:&quot;&quot;,&quot;non-dropping-particle&quot;:&quot;&quot;},{&quot;family&quot;:&quot;Perry&quot;,&quot;given&quot;:&quot;Rebecca W&quot;,&quot;parse-names&quot;:false,&quot;dropping-particle&quot;:&quot;&quot;,&quot;non-dropping-particle&quot;:&quot;&quot;},{&quot;family&quot;:&quot;Wang&quot;,&quot;given&quot;:&quot;Anna&quot;,&quot;parse-names&quot;:false,&quot;dropping-particle&quot;:&quot;&quot;,&quot;non-dropping-particle&quot;:&quot;&quot;}],&quot;container-title&quot;:&quot;Computing in Science &amp; Engineering&quot;,&quot;container-title-short&quot;:&quot;Comput Sci Eng&quot;,&quot;DOI&quot;:&quot;10.1109/MCSE.2019.2923974&quot;,&quot;issued&quot;:{&quot;date-parts&quot;:[[2020]]},&quot;page&quot;:&quot;72-82&quot;,&quot;issue&quot;:&quot;5&quot;,&quot;volume&quot;:&quot;22&quot;},&quot;isTemporary&quot;:false}]},{&quot;citationID&quot;:&quot;MENDELEY_CITATION_627a6731-1fd5-481f-a24a-0a1ed0157314&quot;,&quot;properties&quot;:{&quot;noteIndex&quot;:0},&quot;isEdited&quot;:false,&quot;manualOverride&quot;:{&quot;isManuallyOverridden&quot;:false,&quot;citeprocText&quot;:&quot; [8]&quot;,&quot;manualOverrideText&quot;:&quot;&quot;},&quot;citationTag&quot;:&quot;MENDELEY_CITATION_v3_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&quot;,&quot;citationItems&quot;:[{&quot;id&quot;:&quot;0e2dd559-c1bb-3388-8fb0-1fd3c459a308&quot;,&quot;itemData&quot;:{&quot;type&quot;:&quot;article-journal&quot;,&quot;id&quot;:&quot;0e2dd559-c1bb-3388-8fb0-1fd3c459a308&quot;,&quot;title&quot;:&quot;pyDHM: A Python library for applications in digital holographic microscopy&quot;,&quot;author&quot;:[{&quot;family&quot;:&quot;Castañeda&quot;,&quot;given&quot;:&quot;Raul&quot;,&quot;parse-names&quot;:false,&quot;dropping-particle&quot;:&quot;&quot;,&quot;non-dropping-particle&quot;:&quot;&quot;},{&quot;family&quot;:&quot;Trujillo&quot;,&quot;given&quot;:&quot;Carlos&quot;,&quot;parse-names&quot;:false,&quot;dropping-particle&quot;:&quot;&quot;,&quot;non-dropping-particle&quot;:&quot;&quot;},{&quot;family&quot;:&quot;Doblas&quot;,&quot;given&quot;:&quot;Ana&quot;,&quot;parse-names&quot;:false,&quot;dropping-particle&quot;:&quot;&quot;,&quot;non-dropping-particle&quot;:&quot;&quot;}],&quot;container-title&quot;:&quot;PLOS ONE&quot;,&quot;container-title-short&quot;:&quot;PLoS One&quot;,&quot;DOI&quot;:&quot;10.1371/journal.pone.0275818&quot;,&quot;URL&quot;:&quot;https://doi.org/10.1371/journal.pone.0275818&quot;,&quot;issued&quot;:{&quot;date-parts&quot;:[[2022]]},&quot;page&quot;:&quot;1-23&quot;,&quot;abstract&quot;:&quot;pyDHM is an open-source Python library aimed at Digital Holographic Microscopy (DHM) applications. The pyDHM is a user-friendly library written in the robust programming language of Python that provides a set of numerical processing algorithms for reconstructing amplitude and phase images for a broad range of optical DHM configurations. The pyDHM implements phase-shifting approaches for in-line and slightly off-axis systems and enables phase compensation for telecentric and non-telecentric systems. In addition, pyDHM includes three propagation algorithms for numerical focusing complex amplitude distributions in DHM and digital holography (DH) setups. We have validated the library using numerical and experimental holograms.&quot;,&quot;publisher&quot;:&quot;Public Library of Science&quot;,&quot;issue&quot;:&quot;10&quot;,&quot;volume&quot;:&quot;17&quot;},&quot;isTemporary&quot;:false}]},{&quot;citationID&quot;:&quot;MENDELEY_CITATION_43f95513-c1b1-40ff-8116-4316bea4803c&quot;,&quot;properties&quot;:{&quot;noteIndex&quot;:0},&quot;isEdited&quot;:false,&quot;manualOverride&quot;:{&quot;isManuallyOverridden&quot;:false,&quot;citeprocText&quot;:&quot; [12]&quot;,&quot;manualOverrideText&quot;:&quot;&quot;},&quot;citationTag&quot;:&quot;MENDELEY_CITATION_v3_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&quot;,&quot;citationItems&quot;:[{&quot;id&quot;:&quot;fa528214-5afe-3d19-858e-ce309bfb831b&quot;,&quot;itemData&quot;:{&quot;type&quot;:&quot;article-journal&quot;,&quot;id&quot;:&quot;fa528214-5afe-3d19-858e-ce309bfb831b&quot;,&quot;title&quot;:&quot;Computational wave optics library for C++: CWO++ library&quot;,&quot;author&quot;:[{&quot;family&quot;:&quot;Shimobaba&quot;,&quot;given&quot;:&quot;Tomoyoshi&quot;,&quot;parse-names&quot;:false,&quot;dropping-particle&quot;:&quot;&quot;,&quot;non-dropping-particle&quot;:&quot;&quot;},{&quot;family&quot;:&quot;Weng&quot;,&quot;given&quot;:&quot;Jiantong&quot;,&quot;parse-names&quot;:false,&quot;dropping-particle&quot;:&quot;&quot;,&quot;non-dropping-particle&quot;:&quot;&quot;},{&quot;family&quot;:&quot;Sakurai&quot;,&quot;given&quot;:&quot;Takahiro&quot;,&quot;parse-names&quot;:false,&quot;dropping-particle&quot;:&quot;&quot;,&quot;non-dropping-particle&quot;:&quot;&quot;},{&quot;family&quot;:&quot;Okada&quot;,&quot;given&quot;:&quot;Naohisa&quot;,&quot;parse-names&quot;:false,&quot;dropping-particle&quot;:&quot;&quot;,&quot;non-dropping-particle&quot;:&quot;&quot;},{&quot;family&quot;:&quot;Nishitsuji&quot;,&quot;given&quot;:&quot;Takashi&quot;,&quot;parse-names&quot;:false,&quot;dropping-particle&quot;:&quot;&quot;,&quot;non-dropping-particle&quot;:&quot;&quot;},{&quot;family&quot;:&quot;Takada&quot;,&quot;given&quot;:&quot;Naoki&quot;,&quot;parse-names&quot;:false,&quot;dropping-particle&quot;:&quot;&quot;,&quot;non-dropping-particle&quot;:&quot;&quot;},{&quot;family&quot;:&quot;Shiraki&quot;,&quot;given&quot;:&quot;Atsushi&quot;,&quot;parse-names&quot;:false,&quot;dropping-particle&quot;:&quot;&quot;,&quot;non-dropping-particle&quot;:&quot;&quot;},{&quot;family&quot;:&quot;Masuda&quot;,&quot;given&quot;:&quot;Nobuyuki&quot;,&quot;parse-names&quot;:false,&quot;dropping-particle&quot;:&quot;&quot;,&quot;non-dropping-particle&quot;:&quot;&quot;},{&quot;family&quot;:&quot;Ito&quot;,&quot;given&quot;:&quot;Tomoyoshi&quot;,&quot;parse-names&quot;:false,&quot;dropping-particle&quot;:&quot;&quot;,&quot;non-dropping-particle&quot;:&quot;&quot;}],&quot;container-title&quot;:&quot;Computer Physics Communications&quot;,&quot;container-title-short&quot;:&quot;Comput Phys Commun&quot;,&quot;DOI&quot;:&quot;http://dx.doi.org/10.1016/j.cpc.2011.12.027&quot;,&quot;ISSN&quot;:&quot;0010-4655&quot;,&quot;issued&quot;:{&quot;date-parts&quot;:[[2012,5]]},&quot;page&quot;:&quot;1124-1138&quot;,&quot;abstract&quot;:&quot;Diffraction calculations, such as the angular spectrum method and Fresnel diffractions, are used for calculating scalar light propagation. The calculations are used in wide-ranging optics fields: for example, Computer Generated Holograms (CGHs), digital holography, diffractive optical elements, microscopy, image encryption and decryption, three-dimensional analysis for optical devices and so on. However, increasing demands made by large-scale diffraction calculations have rendered the computational power of recent computers insufficient. We have already developed a numerical library for diffraction calculations using a Graphic Processing Unit (GPU), which was named the GWO library. However, this GWO library is not user-friendly, since it is based on C language and was also run only on a GPU. In this paper, we develop a new C++ class library for diffraction and CGH calculations, which is referred to as a CWO++ library, running on a CPU and GPU. We also describe the structure, performance, and usage examples of the CWO++ library. Program summary Program title: CWO++  Catalogue identifier: AELL_v1_0  Program summary URL: http://cpc.cs.qub.ac.uk/summaries/AELL_v1_0.html  Program obtainable from: CPC Program Library, Queenʼs University, Belfast, N. Ireland  Licensing provisions: Standard CPC licence, http://cpc.cs.qub.ac.uk/licence/licence.html  No. of lines in distributed program, including test data, etc.: 109 809  No. of bytes in distributed program, including test data, etc.: 4 181 911  Distribution format: tar.gz  Programming language: C++  Computer: General computers and general computers with NVIDIA GPUs  Operating system: Windows XP, Vista, 7  Has the code been vectorized or parallelized?: Yes. 1 core processor used in CPU and many cores in GPU.  RAM: 256 M bytes  Classification: 18  External routines: CImg, FFTW  Nature of problem: The CWO++ library provides diffraction calculations which are useful for Computer Generated Holograms (CGHs), digital holography, diffractive optical elements, microscopy, image encryption and decryption and three-dimensional analysis for optical devices.  Solution method: FFT-based diffraction calculations, computer generated holograms by direct integration.  Running time: The sample runs provided take approximately 5 minutes for the C++ version and 5 seconds for the C++ with GPUs version.&quot;,&quot;issue&quot;:&quot;5&quot;,&quot;volume&quot;:&quot;183&quot;},&quot;isTemporary&quot;:false}]},{&quot;citationID&quot;:&quot;MENDELEY_CITATION_5f75089c-ded6-437c-80cf-68bfbf9c0fd8&quot;,&quot;properties&quot;:{&quot;noteIndex&quot;:0},&quot;isEdited&quot;:false,&quot;manualOverride&quot;:{&quot;isManuallyOverridden&quot;:false,&quot;citeprocText&quot;:&quot; [10]&quot;,&quot;manualOverrideText&quot;:&quot;&quot;},&quot;citationTag&quot;:&quot;MENDELEY_CITATION_v3_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&quot;,&quot;citationItems&quot;:[{&quot;id&quot;:&quot;62c15a85-67b5-31a4-93b1-09c038c8e9c3&quot;,&quot;itemData&quot;:{&quot;type&quot;:&quot;article-journal&quot;,&quot;id&quot;:&quot;62c15a85-67b5-31a4-93b1-09c038c8e9c3&quot;,&quot;title&quot;:&quot;JDiffraction: A GPGPU-accelerated JAVA library for numerical propagation of scalar wave fields&quot;,&quot;author&quot;:[{&quot;family&quot;:&quot;Piedrahita-Quintero&quot;,&quot;given&quot;:&quot;Pablo&quot;,&quot;parse-names&quot;:false,&quot;dropping-particle&quot;:&quot;&quot;,&quot;non-dropping-particle&quot;:&quot;&quot;},{&quot;family&quot;:&quot;Trujillo&quot;,&quot;given&quot;:&quot;Carlos&quot;,&quot;parse-names&quot;:false,&quot;dropping-particle&quot;:&quot;&quot;,&quot;non-dropping-particle&quot;:&quot;&quot;},{&quot;family&quot;:&quot;Garcia-Sucerquia&quot;,&quot;given&quot;:&quot;Jorge&quot;,&quot;parse-names&quot;:false,&quot;dropping-particle&quot;:&quot;&quot;,&quot;non-dropping-particle&quot;:&quot;&quot;}],&quot;container-title&quot;:&quot;Computer Physics Communications&quot;,&quot;container-title-short&quot;:&quot;Comput Phys Commun&quot;,&quot;DOI&quot;:&quot;10.1016/j.cpc.2016.12.016&quot;,&quot;ISSN&quot;:&quot;00104655&quot;,&quot;issued&quot;:{&quot;date-parts&quot;:[[2017,1]]}},&quot;isTemporary&quot;:false}]},{&quot;citationID&quot;:&quot;MENDELEY_CITATION_3e6033f4-3809-45ac-acd7-5fed91b01cd4&quot;,&quot;properties&quot;:{&quot;noteIndex&quot;:0},&quot;isEdited&quot;:false,&quot;manualOverride&quot;:{&quot;isManuallyOverridden&quot;:false,&quot;citeprocText&quot;:&quot; [13]&quot;,&quot;manualOverrideText&quot;:&quot;&quot;},&quot;citationTag&quot;:&quot;MENDELEY_CITATION_v3_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&quot;,&quot;citationItems&quot;:[{&quot;id&quot;:&quot;fa7df163-6a77-3647-bfb2-e35655956858&quot;,&quot;itemData&quot;:{&quot;type&quot;:&quot;paper-conference&quot;,&quot;id&quot;:&quot;fa7df163-6a77-3647-bfb2-e35655956858&quot;,&quot;title&quot;:&quot;OpenHolo: Open source library for hologram generation, reconstruction and signal processing&quot;,&quot;author&quot;:[{&quot;family&quot;:&quot;Hong&quot;,&quot;given&quot;:&quot;Jisoo&quot;,&quot;parse-names&quot;:false,&quot;dropping-particle&quot;:&quot;&quot;,&quot;non-dropping-particle&quot;:&quot;&quot;},{&quot;family&quot;:&quot;Kim&quot;,&quot;given&quot;:&quot;Youngmin&quot;,&quot;parse-names&quot;:false,&quot;dropping-particle&quot;:&quot;&quot;,&quot;non-dropping-particle&quot;:&quot;&quot;},{&quot;family&quot;:&quot;Bae&quot;,&quot;given&quot;:&quot;Hyunjoo&quot;,&quot;parse-names&quot;:false,&quot;dropping-particle&quot;:&quot;&quot;,&quot;non-dropping-particle&quot;:&quot;&quot;},{&quot;family&quot;:&quot;Hong&quot;,&quot;given&quot;:&quot;Sunghee&quot;,&quot;parse-names&quot;:false,&quot;dropping-particle&quot;:&quot;&quot;,&quot;non-dropping-particle&quot;:&quot;&quot;}],&quot;container-title&quot;:&quot;Imaging and Applied Optics Congress&quot;,&quot;DOI&quot;:&quot;10.1364/DH.2020.HF3G.1&quot;,&quot;URL&quot;:&quot;http://opg.optica.org/abstract.cfm?URI=DH-2020-HF3G.1&quot;,&quot;issued&quot;:{&quot;date-parts&quot;:[[2020]]},&quot;page&quot;:&quot;HF3G.1&quot;,&quot;abstract&quot;:&quot;OpenHolo is an open source library which covers wide area of holography including hologram generation, reconstruction, and signal processing. By adopting OpenHolo, timeconsuming effort can be significantly reduced in developing the software for holographic devices.&quot;,&quot;publisher&quot;:&quot;Optica Publishing Group&quot;,&quot;container-title-short&quot;:&quot;&quot;},&quot;isTemporary&quot;:false}]},{&quot;citationID&quot;:&quot;MENDELEY_CITATION_2e5b9dd0-bda6-430d-8067-b00b4c4ad99f&quot;,&quot;properties&quot;:{&quot;noteIndex&quot;:0},&quot;isEdited&quot;:false,&quot;manualOverride&quot;:{&quot;isManuallyOverridden&quot;:false,&quot;citeprocText&quot;:&quot; [11,14]&quot;,&quot;manualOverrideText&quot;:&quot;&quot;},&quot;citationTag&quot;:&quot;MENDELEY_CITATION_v3_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&quot;,&quot;citationItems&quot;:[{&quot;id&quot;:&quot;3b681e13-7dfe-382f-9f4b-1df98f5ec0b5&quot;,&quot;itemData&quot;:{&quot;type&quot;:&quot;article-journal&quot;,&quot;id&quot;:&quot;3b681e13-7dfe-382f-9f4b-1df98f5ec0b5&quot;,&quot;title&quot;:&quot;Realistic simulation and real-time reconstruction of digital holographic microscopy experiments in ImageJ&quot;,&quot;author&quot;:[{&quot;family&quot;:&quot;Buitrago-Duque&quot;,&quot;given&quot;:&quot;Carlos&quot;,&quot;parse-names&quot;:false,&quot;dropping-particle&quot;:&quot;&quot;,&quot;non-dropping-particle&quot;:&quot;&quot;},{&quot;family&quot;:&quot;Garcia-Sucerquia&quot;,&quot;given&quot;:&quot;Jorge&quot;,&quot;parse-names&quot;:false,&quot;dropping-particle&quot;:&quot;&quot;,&quot;non-dropping-particle&quot;:&quot;&quot;}],&quot;container-title&quot;:&quot;Appl. Opt.&quot;,&quot;DOI&quot;:&quot;10.1364/AO.443137&quot;,&quot;URL&quot;:&quot;https://opg.optica.org/ao/abstract.cfm?URI=ao-61-5-B56&quot;,&quot;issued&quot;:{&quot;date-parts&quot;:[[2022,2]]},&quot;page&quot;:&quot;B56–B63&quot;,&quot;abstract&quot;:&quot;The description, implementation, and validation of an ImageJ plugin that allows the realistic simulation and real-time reconstruction of digital holographic microscopy (DHM) experiments are presented. The simulation module implements a telecentric image-plane DHM recording scheme with fully configurable imaging system, interference, and scaling parameters, including the possibility of defining an estimate of the roughness distribution of the sample to produce realistic coherent-noise affectations. The reconstruction module allows the computation of amplitude, intensity, or phase, from digital holograms' input as either single images or video streams for real-time processing; this module also implements user-defined fine-tuning parameters, allowing subpixel linear phase compensations and digital refocusing of the complex-valued reconstructed fields. In this note, the functionality of the plugin is illustrated by simulating the noisy DHM recording of a phase-only resolution test target and the reconstruction of both the resulting synthetic hologram and an equivalent experimental recording; the results show good agreement between the simulation and the experimental recording, and accurate measurements on the reconstructed information, thus granting the use of either module with full confidence according to needs and possibilities.&quot;,&quot;publisher&quot;:&quot;Optica Publishing Group&quot;,&quot;issue&quot;:&quot;5&quot;,&quot;volume&quot;:&quot;61&quot;,&quot;container-title-short&quot;:&quot;&quot;},&quot;isTemporary&quot;:false},{&quot;id&quot;:&quot;b8d0488d-95b8-353c-9832-51aeb8113c04&quot;,&quot;itemData&quot;:{&quot;type&quot;:&quot;article-journal&quot;,&quot;id&quot;:&quot;b8d0488d-95b8-353c-9832-51aeb8113c04&quot;,&quot;title&quot;:&quot;Numerical wave propagation in ImageJ&quot;,&quot;author&quot;:[{&quot;family&quot;:&quot;Piedrahita-Quintero&quot;,&quot;given&quot;:&quot;Pablo&quot;,&quot;parse-names&quot;:false,&quot;dropping-particle&quot;:&quot;&quot;,&quot;non-dropping-particle&quot;:&quot;&quot;},{&quot;family&quot;:&quot;Castañeda&quot;,&quot;given&quot;:&quot;Raul&quot;,&quot;parse-names&quot;:false,&quot;dropping-particle&quot;:&quot;&quot;,&quot;non-dropping-particle&quot;:&quot;&quot;},{&quot;family&quot;:&quot;Garcia-Sucerquia&quot;,&quot;given&quot;:&quot;Jorge&quot;,&quot;parse-names&quot;:false,&quot;dropping-particle&quot;:&quot;&quot;,&quot;non-dropping-particle&quot;:&quot;&quot;}],&quot;container-title&quot;:&quot;Appl. Opt.&quot;,&quot;DOI&quot;:&quot;10.1364/AO.54.006410&quot;,&quot;URL&quot;:&quot;http://ao.osa.org/abstract.cfm?URI=ao-54-21-6410&quot;,&quot;issued&quot;:{&quot;date-parts&quot;:[[2015,7]]},&quot;page&quot;:&quot;6410-6415&quot;,&quot;abstract&quot;:&quot;An ImageJ plugin for numerical wave propagation is presented. The plugin provides ImageJ, the well-known software for image processing, with the capability of computing numerical wave propagation by the use of angular spectrum, Fresnel, and Fresnel&amp;#x2013;Bluestein algorithms. The plugin enables numerical wave propagation within the robust environment provided by the complete set of built-in tools for image processing available in ImageJ. The plugin can be used for teaching and research purposes. We illustrate its use to numerically recreate Poisson&amp;#x2019;s spot and Babinet&amp;#x2019;s principle, and in the numerical reconstruction of digitally recorded holograms from millimeter-sized and pure phase microscopic objects.&quot;,&quot;publisher&quot;:&quot;OSA&quot;,&quot;issue&quot;:&quot;21&quot;,&quot;volume&quot;:&quot;54&quot;},&quot;isTemporary&quot;:false}]},{&quot;citationID&quot;:&quot;MENDELEY_CITATION_030680a1-aca0-48ea-90c6-f258fb04c549&quot;,&quot;properties&quot;:{&quot;noteIndex&quot;:0},&quot;isEdited&quot;:false,&quot;manualOverride&quot;:{&quot;isManuallyOverridden&quot;:false,&quot;citeprocText&quot;:&quot; [15]&quot;,&quot;manualOverrideText&quot;:&quot;&quot;},&quot;citationTag&quot;:&quot;MENDELEY_CITATION_v3_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&quot;,&quot;citationItems&quot;:[{&quot;id&quot;:&quot;51cddd6c-0abd-3985-b1d2-2ed363d58199&quot;,&quot;itemData&quot;:{&quot;type&quot;:&quot;article-journal&quot;,&quot;id&quot;:&quot;51cddd6c-0abd-3985-b1d2-2ed363d58199&quot;,&quot;title&quot;:&quot;Digital lensless holographic microscopy: numerical simulation and reconstruction with ImageJ&quot;,&quot;author&quot;:[{&quot;family&quot;:&quot;Trujillo&quot;,&quot;given&quot;:&quot;Carlos&quot;,&quot;parse-names&quot;:false,&quot;dropping-particle&quot;:&quot;&quot;,&quot;non-dropping-particle&quot;:&quot;&quot;},{&quot;family&quot;:&quot;Piedrahita-Quintero&quot;,&quot;given&quot;:&quot;Pablo&quot;,&quot;parse-names&quot;:false,&quot;dropping-particle&quot;:&quot;&quot;,&quot;non-dropping-particle&quot;:&quot;&quot;},{&quot;family&quot;:&quot;Garcia-Sucerquia&quot;,&quot;given&quot;:&quot;Jorge&quot;,&quot;parse-names&quot;:false,&quot;dropping-particle&quot;:&quot;&quot;,&quot;non-dropping-particle&quot;:&quot;&quot;}],&quot;container-title&quot;:&quot;Applied Optics&quot;,&quot;container-title-short&quot;:&quot;Appl Opt&quot;,&quot;DOI&quot;:&quot;10.1364/AO.395672&quot;,&quot;ISSN&quot;:&quot;1559-128X&quot;,&quot;issued&quot;:{&quot;date-parts&quot;:[[2020,7]]},&quot;page&quot;:&quot;5788&quot;,&quot;abstract&quot;:&quot;The description and validation of an ImageJ open-source plugin to numerically simulate and reconstruct digital lensless holographic microscopy (DLHM) holograms are presented. Two modules compose the presented plugin: the simulation module implements a discrete version of the Rayleigh–Somerfield diffraction formula, which allows the user to directly build a simulated hologram from a known phase and/or amplitude object by just introducing the geometry parameters of the simulated setup; the plugin’s reconstruction module implements a discrete version of the Kirchhoff–Helmholtz diffraction integral, thus allowing the user to reconstruct DLHM holograms by introducing the parameters of the acquisition setup and the desired reconstruction distance. The plugin offers the two said modules within the robust environment provided by a complete set of built-in tools for image processing available in ImageJ. While the simulation module has been validated through the evaluation of the forecasted lateral resolution of a DLHM setup in terms of the numerical aperture, the reconstruction module is tested by means of reconstructing experimental DLHM holograms of biological samples.&quot;,&quot;issue&quot;:&quot;19&quot;,&quot;volume&quot;:&quot;59&quot;},&quot;isTemporary&quot;:false}]},{&quot;citationID&quot;:&quot;MENDELEY_CITATION_b405a1c6-1e86-4000-8d46-de75af868a0b&quot;,&quot;properties&quot;:{&quot;noteIndex&quot;:0},&quot;isEdited&quot;:false,&quot;manualOverride&quot;:{&quot;isManuallyOverridden&quot;:false,&quot;citeprocText&quot;:&quot; [16,17]&quot;,&quot;manualOverrideText&quot;:&quot;&quot;},&quot;citationItems&quot;:[{&quot;id&quot;:&quot;3fedad4b-62ef-3091-bd0c-407c88078772&quot;,&quot;itemData&quot;:{&quot;type&quot;:&quot;webpage&quot;,&quot;id&quot;:&quot;3fedad4b-62ef-3091-bd0c-407c88078772&quot;,&quot;title&quot;:&quot;Digital Holography | DHM® by LyncéeTec&quot;,&quot;author&quot;:[{&quot;family&quot;:&quot;LyncéeTec&quot;,&quot;given&quot;:&quot;&quot;,&quot;parse-names&quot;:false,&quot;dropping-particle&quot;:&quot;&quot;,&quot;non-dropping-particle&quot;:&quot;&quot;}],&quot;accessed&quot;:{&quot;date-parts&quot;:[[2026,1,6]]},&quot;URL&quot;:&quot;https://www.lynceetec.com/digital-holography/&quot;,&quot;container-title-short&quot;:&quot;&quot;},&quot;isTemporary&quot;:false},{&quot;id&quot;:&quot;176cbc3b-dea9-3121-8f65-b9f08b451271&quot;,&quot;itemData&quot;:{&quot;type&quot;:&quot;paper-conference&quot;,&quot;id&quot;:&quot;176cbc3b-dea9-3121-8f65-b9f08b451271&quot;,&quot;title&quot;:&quot;Software package for off-axis digital holographic microscopy imaging processing&quot;,&quot;author&quot;:[{&quot;family&quot;:&quot;Xu&quot;,&quot;given&quot;:&quot;Tienan&quot;,&quot;parse-names&quot;:false,&quot;dropping-particle&quot;:&quot;&quot;,&quot;non-dropping-particle&quot;:&quot;&quot;},{&quot;family&quot;:&quot;He&quot;,&quot;given&quot;:&quot;Xuefei&quot;,&quot;parse-names&quot;:false,&quot;dropping-particle&quot;:&quot;&quot;,&quot;non-dropping-particle&quot;:&quot;&quot;},{&quot;family&quot;:&quot;Zhang&quot;,&quot;given&quot;:&quot;Zhiduo&quot;,&quot;parse-names&quot;:false,&quot;dropping-particle&quot;:&quot;&quot;,&quot;non-dropping-particle&quot;:&quot;&quot;},{&quot;family&quot;:&quot;Montague&quot;,&quot;given&quot;:&quot;Samantha&quot;,&quot;parse-names&quot;:false,&quot;dropping-particle&quot;:&quot;&quot;,&quot;non-dropping-particle&quot;:&quot;&quot;},{&quot;family&quot;:&quot;Gardiner&quot;,&quot;given&quot;:&quot;Elizabeth&quot;,&quot;parse-names&quot;:false,&quot;dropping-particle&quot;:&quot;&quot;,&quot;non-dropping-particle&quot;:&quot;&quot;},{&quot;family&quot;:&quot;Lee&quot;,&quot;given&quot;:&quot;Woie Ming&quot;,&quot;parse-names&quot;:false,&quot;dropping-particle&quot;:&quot;&quot;,&quot;non-dropping-particle&quot;:&quot;&quot;}],&quot;container-title&quot;:&quot;Biophotonics Australasia 2019&quot;,&quot;editor&quot;:[{&quot;family&quot;:&quot;Goldys&quot;,&quot;given&quot;:&quot;Ewa M&quot;,&quot;parse-names&quot;:false,&quot;dropping-particle&quot;:&quot;&quot;,&quot;non-dropping-particle&quot;:&quot;&quot;},{&quot;family&quot;:&quot;Gibson&quot;,&quot;given&quot;:&quot;Brant C&quot;,&quot;parse-names&quot;:false,&quot;dropping-particle&quot;:&quot;&quot;,&quot;non-dropping-particle&quot;:&quot;&quot;}],&quot;DOI&quot;:&quot;10.1117/12.2539541&quot;,&quot;URL&quot;:&quot;https://doi.org/10.1117/12.2539541&quot;,&quot;issued&quot;:{&quot;date-parts&quot;:[[2019]]},&quot;page&quot;:&quot;112021C&quot;,&quot;publisher&quot;:&quot;SPIE&quot;,&quot;volume&quot;:&quot;11202&quot;},&quot;isTemporary&quot;:false}],&quot;citationTag&quot;:&quot;MENDELEY_CITATION_v3_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&quot;},{&quot;citationID&quot;:&quot;MENDELEY_CITATION_dac70849-4673-4ba3-842e-7edebe8a448e&quot;,&quot;properties&quot;:{&quot;noteIndex&quot;:0},&quot;isEdited&quot;:false,&quot;manualOverride&quot;:{&quot;isManuallyOverridden&quot;:false,&quot;citeprocText&quot;:&quot; [1]&quot;,&quot;manualOverrideText&quot;:&quot;&quot;},&quot;citationTag&quot;:&quot;MENDELEY_CITATION_v3_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&quot;,&quot;citationItems&quot;:[{&quot;id&quot;:&quot;d552785f-356c-3d15-8780-f552c0d2b8f8&quot;,&quot;itemData&quot;:{&quot;type&quot;:&quot;article-journal&quot;,&quot;id&quot;:&quot;d552785f-356c-3d15-8780-f552c0d2b8f8&quot;,&quot;title&quot;:&quot;Principles and techniques of digital holographic microscopy&quot;,&quot;author&quot;:[{&quot;family&quot;:&quot;Kim&quot;,&quot;given&quot;:&quot;M K&quot;,&quot;parse-names&quot;:false,&quot;dropping-particle&quot;:&quot;&quot;,&quot;non-dropping-particle&quot;:&quot;&quot;}],&quot;container-title&quot;:&quot;SPIE Rev.&quot;,&quot;issued&quot;:{&quot;date-parts&quot;:[[2010]]},&quot;page&quot;:&quot;18005&quot;,&quot;volume&quot;:&quot;1&quot;,&quot;container-title-short&quot;:&quot;&quot;},&quot;isTemporary&quot;:false}]},{&quot;citationID&quot;:&quot;MENDELEY_CITATION_1ba0b861-217a-4082-8a73-cfa6e498d412&quot;,&quot;properties&quot;:{&quot;noteIndex&quot;:0},&quot;isEdited&quot;:false,&quot;manualOverride&quot;:{&quot;isManuallyOverridden&quot;:false,&quot;citeprocText&quot;:&quot; [18]&quot;,&quot;manualOverrideText&quot;:&quot;&quot;},&quot;citationTag&quot;:&quot;MENDELEY_CITATION_v3_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&quot;,&quot;citationItems&quot;:[{&quot;id&quot;:&quot;b6211ea2-a8a4-37bb-856b-1028565727b8&quot;,&quot;itemData&quot;:{&quot;type&quot;:&quot;chapter&quot;,&quot;id&quot;:&quot;b6211ea2-a8a4-37bb-856b-1028565727b8&quot;,&quot;title&quot;:&quot;Point Source Digital In-line Holographic Microscopy&quot;,&quot;author&quot;:[{&quot;family&quot;:&quot;Jericho&quot;,&quot;given&quot;:&quot;M H&quot;,&quot;parse-names&quot;:false,&quot;dropping-particle&quot;:&quot;&quot;,&quot;non-dropping-particle&quot;:&quot;&quot;},{&quot;family&quot;:&quot;Kreuzer&quot;,&quot;given&quot;:&quot;H J&quot;,&quot;parse-names&quot;:false,&quot;dropping-particle&quot;:&quot;&quot;,&quot;non-dropping-particle&quot;:&quot;&quot;}],&quot;container-title&quot;:&quot;Coherent Light Microscopy&quot;,&quot;editor&quot;:[{&quot;family&quot;:&quot;Ferraro&quot;,&quot;given&quot;:&quot;P&quot;,&quot;parse-names&quot;:false,&quot;dropping-particle&quot;:&quot;&quot;,&quot;non-dropping-particle&quot;:&quot;&quot;},{&quot;family&quot;:&quot;Wax&quot;,&quot;given&quot;:&quot;A&quot;,&quot;parse-names&quot;:false,&quot;dropping-particle&quot;:&quot;&quot;,&quot;non-dropping-particle&quot;:&quot;&quot;},{&quot;family&quot;:&quot;Zalevvsky&quot;,&quot;given&quot;:&quot;Z&quot;,&quot;parse-names&quot;:false,&quot;dropping-particle&quot;:&quot;&quot;,&quot;non-dropping-particle&quot;:&quot;&quot;}],&quot;issued&quot;:{&quot;date-parts&quot;:[[2011]]},&quot;page&quot;:&quot;3-30&quot;,&quot;publisher&quot;:&quot;Springer-Verlag Berlin Heidelberg&quot;,&quot;container-title-short&quot;:&quot;&quot;},&quot;isTemporary&quot;:false}]},{&quot;citationID&quot;:&quot;MENDELEY_CITATION_ec1c530f-ee93-44a4-b99f-e422df6e6ecf&quot;,&quot;properties&quot;:{&quot;noteIndex&quot;:0},&quot;isEdited&quot;:false,&quot;manualOverride&quot;:{&quot;isManuallyOverridden&quot;:false,&quot;citeprocText&quot;:&quot; [19]&quot;,&quot;manualOverrideText&quot;:&quot;&quot;},&quot;citationTag&quot;:&quot;MENDELEY_CITATION_v3_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&quot;,&quot;citationItems&quot;:[{&quot;id&quot;:&quot;1a5f60df-1661-3882-8556-9ba867c5d94e&quot;,&quot;itemData&quot;:{&quot;type&quot;:&quot;article-journal&quot;,&quot;id&quot;:&quot;1a5f60df-1661-3882-8556-9ba867c5d94e&quot;,&quot;title&quot;:&quot;Off-axis digital holographic microscopy: practical design parameters for operating at diffraction limit&quot;,&quot;author&quot;:[{&quot;family&quot;:&quot;Sánchez-Ortiga&quot;,&quot;given&quot;:&quot;Emilio&quot;,&quot;parse-names&quot;:false,&quot;dropping-particle&quot;:&quot;&quot;,&quot;non-dropping-particle&quot;:&quot;&quot;},{&quot;family&quot;:&quot;Doblas&quot;,&quot;given&quot;:&quot;Ana&quot;,&quot;parse-names&quot;:false,&quot;dropping-particle&quot;:&quot;&quot;,&quot;non-dropping-particle&quot;:&quot;&quot;},{&quot;family&quot;:&quot;Saavedra&quot;,&quot;given&quot;:&quot;Genaro&quot;,&quot;parse-names&quot;:false,&quot;dropping-particle&quot;:&quot;&quot;,&quot;non-dropping-particle&quot;:&quot;&quot;},{&quot;family&quot;:&quot;Martínez-Corral&quot;,&quot;given&quot;:&quot;Manuel&quot;,&quot;parse-names&quot;:false,&quot;dropping-particle&quot;:&quot;&quot;,&quot;non-dropping-particle&quot;:&quot;&quot;},{&quot;family&quot;:&quot;Garcia-Sucerquia&quot;,&quot;given&quot;:&quot;Jorge&quot;,&quot;parse-names&quot;:false,&quot;dropping-particle&quot;:&quot;&quot;,&quot;non-dropping-particle&quot;:&quot;&quot;},{&quot;family&quot;:&quot;Saavedra&quot;,&quot;given&quot;:&quot;Genaro&quot;,&quot;parse-names&quot;:false,&quot;dropping-particle&quot;:&quot;&quot;,&quot;non-dropping-particle&quot;:&quot;&quot;},{&quot;family&quot;:&quot;Garcia-Sucerquia&quot;,&quot;given&quot;:&quot;Jorge&quot;,&quot;parse-names&quot;:false,&quot;dropping-particle&quot;:&quot;&quot;,&quot;non-dropping-particle&quot;:&quot;&quot;}],&quot;container-title&quot;:&quot;Applied Optics&quot;,&quot;container-title-short&quot;:&quot;Appl Opt&quot;,&quot;DOI&quot;:&quot;10.1364/ao.53.002058&quot;,&quot;issued&quot;:{&quot;date-parts&quot;:[[2014]]},&quot;page&quot;:&quot;2058-2066&quot;,&quot;abstract&quot;:&quot;The utilization of microscope objectives (MOs) in digital holographic microscopy (DHM) has associated effects that are not present in conventional optical microscopy. The remaining phase curvature, which can ruin the quantitative phase imaging, is the most evident and analyzed. As phase imaging is considered, this interest has made possible the development of different methods of overcoming its undesired consequences. Additionally to the effects in phase imaging, there exist a set of less obvious conditions that have to be accounted for as MOs are utilized in DHM to achieve diffraction-limit operation. These conditions have to be considered even in the case in which only amplitude or intensity imaging is of interest. In this paper, a thorough analysis of the physical parameters that control the appropriate utilization of MOs in DHM is presented. A regular DHM system is theoretically modeled on the basis of the imaging theory. The Fourier spectrum of the recorded hologram is analyzed to evaluate the performance of the DHM. A set of the criteria that consider the microscope features and the recording parameters to achieve DHM operation at the diffraction limit is derived. Numerical modeling and experimental results are shown to validate our findings.&quot;,&quot;publisher&quot;:&quot;OSA&quot;,&quot;issue&quot;:&quot;10&quot;,&quot;volume&quot;:&quot;53&quot;},&quot;isTemporary&quot;:false}]},{&quot;citationID&quot;:&quot;MENDELEY_CITATION_8e33114a-ac8f-461b-9556-ecda00422ce4&quot;,&quot;properties&quot;:{&quot;noteIndex&quot;:0},&quot;isEdited&quot;:false,&quot;manualOverride&quot;:{&quot;isManuallyOverridden&quot;:false,&quot;citeprocText&quot;:&quot; [20]&quot;,&quot;manualOverrideText&quot;:&quot;&quot;},&quot;citationTag&quot;:&quot;MENDELEY_CITATION_v3_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&quot;,&quot;citationItems&quot;:[{&quot;id&quot;:&quot;01c67bc2-8d9c-304d-93dc-bac7e73ef8ad&quot;,&quot;itemData&quot;:{&quot;type&quot;:&quot;article-journal&quot;,&quot;id&quot;:&quot;01c67bc2-8d9c-304d-93dc-bac7e73ef8ad&quot;,&quot;title&quot;:&quot;Semi-heuristic phase compensation in digital holographic microscopy for stable and accurate quantitative phase imaging of moving objects&quot;,&quot;author&quot;:[{&quot;family&quot;:&quot;Obando-Vásquez&quot;,&quot;given&quot;:&quot;Sofía&quot;,&quot;parse-names&quot;:false,&quot;dropping-particle&quot;:&quot;&quot;,&quot;non-dropping-particle&quot;:&quot;&quot;},{&quot;family&quot;:&quot;Doblas&quot;,&quot;given&quot;:&quot;Ana&quot;,&quot;parse-names&quot;:false,&quot;dropping-particle&quot;:&quot;&quot;,&quot;non-dropping-particle&quot;:&quot;&quot;},{&quot;family&quot;:&quot;Trujillo&quot;,&quot;given&quot;:&quot;Carlos&quot;,&quot;parse-names&quot;:false,&quot;dropping-particle&quot;:&quot;&quot;,&quot;non-dropping-particle&quot;:&quot;&quot;}],&quot;container-title&quot;:&quot;Optics and Lasers in Engineering&quot;,&quot;container-title-short&quot;:&quot;Opt Lasers Eng&quot;,&quot;DOI&quot;:&quot;10.1016/j.optlaseng.2023.107937&quot;,&quot;ISSN&quot;:&quot;01438166&quot;,&quot;issued&quot;:{&quot;date-parts&quot;:[[2024,3,1]]},&quot;abstract&quot;:&quot;Digital holographic microscopy (DHM) is a cutting-edge interferometric technique to recover the complex wavefield scattered by microscopic samples from digitally recorded intensity patterns. In off-axis DHM, the challenge is digitally generating the reference wavefront replica to compensate for the tilt between the interfering waves. Current methods to estimate the reference wavefront's parameters rely on brute-force grid searches or heuristics algorithms. Whereas brute-forced searches are time-consuming and impractical for video-rate quantitative phase imaging and analysis, applying heuristics methods in holographic videos is limited since the phase background level occasionally changes between frames. A semi-heuristic phase compensation (SHPC) algorithm is proposed to address these challenges to reconstruct phase images with minimum distortion in the full field-of-view (FOV) from holograms recorded by a telecentric off-axis digital holographic microscope. The method is tested with a USAF test target, smearing red blood cells and alive human sperm. The SHPC method provides accurate phase maps as the reference brute-force method but with a 92-fold reduction in processing time. Furthermore, this method was tested for reconstructing experimental holographic videos of dynamic specimens, obtaining stable phase values and minimal differences in the background between frames. This proposed method provides state-of-the-art phase reconstructions with high accuracy and stability in holographic videos, allowing the successful XYZ tracking of single-moving sperm cells.&quot;,&quot;publisher&quot;:&quot;Elsevier Ltd&quot;,&quot;volume&quot;:&quot;174&quot;},&quot;isTemporary&quot;:false}]},{&quot;citationID&quot;:&quot;MENDELEY_CITATION_981f534a-fef0-4015-aec0-6ecc2c6682ca&quot;,&quot;properties&quot;:{&quot;noteIndex&quot;:0},&quot;isEdited&quot;:false,&quot;manualOverride&quot;:{&quot;isManuallyOverridden&quot;:false,&quot;citeprocText&quot;:&quot; [18]&quot;,&quot;manualOverrideText&quot;:&quot;&quot;},&quot;citationTag&quot;:&quot;MENDELEY_CITATION_v3_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&quot;,&quot;citationItems&quot;:[{&quot;id&quot;:&quot;b6211ea2-a8a4-37bb-856b-1028565727b8&quot;,&quot;itemData&quot;:{&quot;type&quot;:&quot;chapter&quot;,&quot;id&quot;:&quot;b6211ea2-a8a4-37bb-856b-1028565727b8&quot;,&quot;title&quot;:&quot;Point Source Digital In-line Holographic Microscopy&quot;,&quot;author&quot;:[{&quot;family&quot;:&quot;Jericho&quot;,&quot;given&quot;:&quot;M H&quot;,&quot;parse-names&quot;:false,&quot;dropping-particle&quot;:&quot;&quot;,&quot;non-dropping-particle&quot;:&quot;&quot;},{&quot;family&quot;:&quot;Kreuzer&quot;,&quot;given&quot;:&quot;H J&quot;,&quot;parse-names&quot;:false,&quot;dropping-particle&quot;:&quot;&quot;,&quot;non-dropping-particle&quot;:&quot;&quot;}],&quot;container-title&quot;:&quot;Coherent Light Microscopy&quot;,&quot;editor&quot;:[{&quot;family&quot;:&quot;Ferraro&quot;,&quot;given&quot;:&quot;P&quot;,&quot;parse-names&quot;:false,&quot;dropping-particle&quot;:&quot;&quot;,&quot;non-dropping-particle&quot;:&quot;&quot;},{&quot;family&quot;:&quot;Wax&quot;,&quot;given&quot;:&quot;A&quot;,&quot;parse-names&quot;:false,&quot;dropping-particle&quot;:&quot;&quot;,&quot;non-dropping-particle&quot;:&quot;&quot;},{&quot;family&quot;:&quot;Zalevvsky&quot;,&quot;given&quot;:&quot;Z&quot;,&quot;parse-names&quot;:false,&quot;dropping-particle&quot;:&quot;&quot;,&quot;non-dropping-particle&quot;:&quot;&quot;}],&quot;issued&quot;:{&quot;date-parts&quot;:[[2011]]},&quot;page&quot;:&quot;3-30&quot;,&quot;publisher&quot;:&quot;Springer-Verlag Berlin Heidelberg&quot;,&quot;container-title-short&quot;:&quot;&quot;},&quot;isTemporary&quot;:false}]},{&quot;citationID&quot;:&quot;MENDELEY_CITATION_85eca8eb-d739-4130-b3c4-aefdcf77a9c7&quot;,&quot;properties&quot;:{&quot;noteIndex&quot;:0},&quot;isEdited&quot;:false,&quot;manualOverride&quot;:{&quot;isManuallyOverridden&quot;:false,&quot;citeprocText&quot;:&quot; [21]&quot;,&quot;manualOverrideText&quot;:&quot;&quot;},&quot;citationTag&quot;:&quot;MENDELEY_CITATION_v3_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&quot;,&quot;citationItems&quot;:[{&quot;id&quot;:&quot;5aa2fe0b-2083-3610-9d8d-3db89daa6f4a&quot;,&quot;itemData&quot;:{&quot;type&quot;:&quot;article-journal&quot;,&quot;id&quot;:&quot;5aa2fe0b-2083-3610-9d8d-3db89daa6f4a&quot;,&quot;title&quot;:&quot;Lensfree on-chip microscopy over a wide field-of-view using pixel super-resolution&quot;,&quot;author&quot;:[{&quot;family&quot;:&quot;Bishara&quot;,&quot;given&quot;:&quot;Waheb&quot;,&quot;parse-names&quot;:false,&quot;dropping-particle&quot;:&quot;&quot;,&quot;non-dropping-particle&quot;:&quot;&quot;},{&quot;family&quot;:&quot;Su&quot;,&quot;given&quot;:&quot;Ting-Wei&quot;,&quot;parse-names&quot;:false,&quot;dropping-particle&quot;:&quot;&quot;,&quot;non-dropping-particle&quot;:&quot;&quot;},{&quot;family&quot;:&quot;Coskun&quot;,&quot;given&quot;:&quot;Ahmet F&quot;,&quot;parse-names&quot;:false,&quot;dropping-particle&quot;:&quot;&quot;,&quot;non-dropping-particle&quot;:&quot;&quot;},{&quot;family&quot;:&quot;Ozcan&quot;,&quot;given&quot;:&quot;Aydogan&quot;,&quot;parse-names&quot;:false,&quot;dropping-particle&quot;:&quot;&quot;,&quot;non-dropping-particle&quot;:&quot;&quot;}],&quot;container-title&quot;:&quot;Opt. Express&quot;,&quot;DOI&quot;:&quot;10.1364/OE.18.011181&quot;,&quot;URL&quot;:&quot;https://opg.optica.org/oe/abstract.cfm?URI=oe-18-11-11181&quot;,&quot;issued&quot;:{&quot;date-parts&quot;:[[2010,5]]},&quot;page&quot;:&quot;11181-11191&quot;,&quot;abstract&quot;:&quot;We demonstrate lensfree holographic microscopy on a chip to achieve ~0.6 m spatial resolution corresponding to a numerical aperture of ~0.5 over a large field-of-view of ~24 mm2. By using partially coherent illumination from a large aperture (~50 m), we acquire lower resolution lensfree in-line holograms of the objects with unit fringe magnification. For each lensfree hologram, the pixel size at the sensor chip limits the spatial resolution of the reconstructed image. To circumvent this limitation, we implement a sub-pixel shifting based super-resolution algorithm to effectively recover much higher resolution digital holograms of the objects, permitting sub-micron spatial resolution to be achieved across the entire sensor chip active area, which is also equivalent to the imaging field-of-view (24 mm2) due to unit magnification. We demonstrate the success of this pixel super-resolution approach by imaging patterned transparent substrates, blood smear samples, as well as Caenoharbditis Elegans.&quot;,&quot;publisher&quot;:&quot;Optica Publishing Group&quot;,&quot;issue&quot;:&quot;11&quot;,&quot;volume&quot;:&quot;18&quot;,&quot;container-title-short&quot;:&quot;&quot;},&quot;isTemporary&quot;:false}]},{&quot;citationID&quot;:&quot;MENDELEY_CITATION_611797ab-3eba-4f2a-a0d7-0277c517b442&quot;,&quot;properties&quot;:{&quot;noteIndex&quot;:0},&quot;isEdited&quot;:false,&quot;manualOverride&quot;:{&quot;isManuallyOverridden&quot;:false,&quot;citeprocText&quot;:&quot; [22]&quot;,&quot;manualOverrideText&quot;:&quot;&quot;},&quot;citationTag&quot;:&quot;MENDELEY_CITATION_v3_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&quot;,&quot;citationItems&quot;:[{&quot;id&quot;:&quot;fb226e67-6ee2-3c56-aec5-c1e6a180323f&quot;,&quot;itemData&quot;:{&quot;type&quot;:&quot;book&quot;,&quot;id&quot;:&quot;fb226e67-6ee2-3c56-aec5-c1e6a180323f&quot;,&quot;title&quot;:&quot;Introduction to Fourier Optics&quot;,&quot;author&quot;:[{&quot;family&quot;:&quot;Goodman&quot;,&quot;given&quot;:&quot;Joseph W&quot;,&quot;parse-names&quot;:false,&quot;dropping-particle&quot;:&quot;&quot;,&quot;non-dropping-particle&quot;:&quot;&quot;}],&quot;issued&quot;:{&quot;date-parts&quot;:[[2017]]},&quot;publisher-place&quot;:&quot;Greenwood Village&quot;,&quot;publisher&quot;:&quot;Roberst &amp; Company Publishers&quot;,&quot;container-title-short&quot;:&quot;&quot;},&quot;isTemporary&quot;:false}]},{&quot;citationID&quot;:&quot;MENDELEY_CITATION_b397bf6e-c5e5-4a2f-9ba1-513f3a28a552&quot;,&quot;properties&quot;:{&quot;noteIndex&quot;:0},&quot;isEdited&quot;:false,&quot;manualOverride&quot;:{&quot;isManuallyOverridden&quot;:false,&quot;citeprocText&quot;:&quot; [15]&quot;,&quot;manualOverrideText&quot;:&quot;&quot;},&quot;citationTag&quot;:&quot;MENDELEY_CITATION_v3_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&quot;,&quot;citationItems&quot;:[{&quot;id&quot;:&quot;51cddd6c-0abd-3985-b1d2-2ed363d58199&quot;,&quot;itemData&quot;:{&quot;type&quot;:&quot;article-journal&quot;,&quot;id&quot;:&quot;51cddd6c-0abd-3985-b1d2-2ed363d58199&quot;,&quot;title&quot;:&quot;Digital lensless holographic microscopy: numerical simulation and reconstruction with ImageJ&quot;,&quot;author&quot;:[{&quot;family&quot;:&quot;Trujillo&quot;,&quot;given&quot;:&quot;Carlos&quot;,&quot;parse-names&quot;:false,&quot;dropping-particle&quot;:&quot;&quot;,&quot;non-dropping-particle&quot;:&quot;&quot;},{&quot;family&quot;:&quot;Piedrahita-Quintero&quot;,&quot;given&quot;:&quot;Pablo&quot;,&quot;parse-names&quot;:false,&quot;dropping-particle&quot;:&quot;&quot;,&quot;non-dropping-particle&quot;:&quot;&quot;},{&quot;family&quot;:&quot;Garcia-Sucerquia&quot;,&quot;given&quot;:&quot;Jorge&quot;,&quot;parse-names&quot;:false,&quot;dropping-particle&quot;:&quot;&quot;,&quot;non-dropping-particle&quot;:&quot;&quot;}],&quot;container-title&quot;:&quot;Applied Optics&quot;,&quot;container-title-short&quot;:&quot;Appl Opt&quot;,&quot;DOI&quot;:&quot;10.1364/AO.395672&quot;,&quot;ISSN&quot;:&quot;1559-128X&quot;,&quot;issued&quot;:{&quot;date-parts&quot;:[[2020,7]]},&quot;page&quot;:&quot;5788&quot;,&quot;abstract&quot;:&quot;The description and validation of an ImageJ open-source plugin to numerically simulate and reconstruct digital lensless holographic microscopy (DLHM) holograms are presented. Two modules compose the presented plugin: the simulation module implements a discrete version of the Rayleigh–Somerfield diffraction formula, which allows the user to directly build a simulated hologram from a known phase and/or amplitude object by just introducing the geometry parameters of the simulated setup; the plugin’s reconstruction module implements a discrete version of the Kirchhoff–Helmholtz diffraction integral, thus allowing the user to reconstruct DLHM holograms by introducing the parameters of the acquisition setup and the desired reconstruction distance. The plugin offers the two said modules within the robust environment provided by a complete set of built-in tools for image processing available in ImageJ. While the simulation module has been validated through the evaluation of the forecasted lateral resolution of a DLHM setup in terms of the numerical aperture, the reconstruction module is tested by means of reconstructing experimental DLHM holograms of biological samples.&quot;,&quot;issue&quot;:&quot;19&quot;,&quot;volume&quot;:&quot;59&quot;},&quot;isTemporary&quot;:false}]},{&quot;citationID&quot;:&quot;MENDELEY_CITATION_d94ac942-cce7-44ff-9384-28e6f9ce6cf2&quot;,&quot;properties&quot;:{&quot;noteIndex&quot;:0},&quot;isEdited&quot;:false,&quot;manualOverride&quot;:{&quot;isManuallyOverridden&quot;:false,&quot;citeprocText&quot;:&quot; [23]&quot;,&quot;manualOverrideText&quot;:&quot;&quot;},&quot;citationTag&quot;:&quot;MENDELEY_CITATION_v3_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&quot;,&quot;citationItems&quot;:[{&quot;id&quot;:&quot;068e979c-ffcb-3454-a6d1-b374cff52db4&quot;,&quot;itemData&quot;:{&quot;type&quot;:&quot;article-journal&quot;,&quot;id&quot;:&quot;068e979c-ffcb-3454-a6d1-b374cff52db4&quot;,&quot;title&quot;:&quot;Simulation of digital lensless holographic microscopy holograms: a physics-image processing approach&quot;,&quot;author&quot;:[{&quot;family&quot;:&quot;Lopera&quot;,&quot;given&quot;:&quot;Maria J&quot;,&quot;parse-names&quot;:false,&quot;dropping-particle&quot;:&quot;&quot;,&quot;non-dropping-particle&quot;:&quot;&quot;},{&quot;family&quot;:&quot;Buitrago-Duque&quot;,&quot;given&quot;:&quot;Carlos&quot;,&quot;parse-names&quot;:false,&quot;dropping-particle&quot;:&quot;&quot;,&quot;non-dropping-particle&quot;:&quot;&quot;},{&quot;family&quot;:&quot;Garcia-Sucerquia&quot;,&quot;given&quot;:&quot;Jorge&quot;,&quot;parse-names&quot;:false,&quot;dropping-particle&quot;:&quot;&quot;,&quot;non-dropping-particle&quot;:&quot;&quot;},{&quot;family&quot;:&quot;Nie&quot;,&quot;given&quot;:&quot;Yunfeng&quot;,&quot;parse-names&quot;:false,&quot;dropping-particle&quot;:&quot;&quot;,&quot;non-dropping-particle&quot;:&quot;&quot;},{&quot;family&quot;:&quot;Ottevaere&quot;,&quot;given&quot;:&quot;Heidi&quot;,&quot;parse-names&quot;:false,&quot;dropping-particle&quot;:&quot;&quot;,&quot;non-dropping-particle&quot;:&quot;&quot;},{&quot;family&quot;:&quot;Trujillo&quot;,&quot;given&quot;:&quot;Carlos&quot;,&quot;parse-names&quot;:false,&quot;dropping-particle&quot;:&quot;&quot;,&quot;non-dropping-particle&quot;:&quot;&quot;}],&quot;container-title&quot;:&quot;Opt. Express&quot;,&quot;DOI&quot;:&quot;10.1364/OE.541013&quot;,&quot;URL&quot;:&quot;https://opg.optica.org/oe/abstract.cfm?URI=oe-32-27-48509&quot;,&quot;issued&quot;:{&quot;date-parts&quot;:[[2024,12]]},&quot;page&quot;:&quot;48509-48524&quot;,&quot;abstract&quot;:&quot;This work presents a method for simulating digital lensless holographic microscopy (DLHM) holograms using a physics-based image processing approach. While DLHM has gained significant attention in biology, biomedicine, and environmental monitoring, the current modeling of DLHM holograms has been limited, hindering potential applications, including learning-based solutions and generative model training. In this study, the DLHM propagation process is decomposed into the diffraction of a complex-valued spherical wavefront and the non-homogeneous magnification of the diffracted field that encodes the sample information, which accelerates and enhances the hologram simulation. The proposed model is validated by comparing simulated and experimental holograms of standard test targets under diverse imaging conditions. Comparative analyses are conducted against other DLHM hologram modeling methods, including direct Rayleigh-Sommerfeld diffraction, its convolutional implementation, and the Fresnel-Bluestein formalism. The proposed model is shown to outperform these methods in overall similarity to experimental recordings across a wide range of imaging conditions while maintaining computational efficiency. This DLHM hologram modeling approach provides researchers with a powerful tool for simulating trustable holograms. The model can be publicly accessed through the open-access repository https://github.com/mloper23/DLHM-model.&quot;,&quot;publisher&quot;:&quot;Optica Publishing Group&quot;,&quot;issue&quot;:&quot;27&quot;,&quot;volume&quot;:&quot;32&quot;,&quot;container-title-short&quot;:&quot;&quot;},&quot;isTemporary&quot;:false}]},{&quot;citationID&quot;:&quot;MENDELEY_CITATION_4a9149ef-a139-475f-897e-9d651b8b050b&quot;,&quot;properties&quot;:{&quot;noteIndex&quot;:0},&quot;isEdited&quot;:false,&quot;manualOverride&quot;:{&quot;isManuallyOverridden&quot;:false,&quot;citeprocText&quot;:&quot; [24]&quot;,&quot;manualOverrideText&quot;:&quot;&quot;},&quot;citationTag&quot;:&quot;MENDELEY_CITATION_v3_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&quot;,&quot;citationItems&quot;:[{&quot;id&quot;:&quot;642160c5-0545-3811-ac6a-01797e9d97a9&quot;,&quot;itemData&quot;:{&quot;type&quot;:&quot;book&quot;,&quot;id&quot;:&quot;642160c5-0545-3811-ac6a-01797e9d97a9&quot;,&quot;title&quot;:&quot;Handbook of Holographic Interferometry: Optical and Digital Methods&quot;,&quot;author&quot;:[{&quot;family&quot;:&quot;Kreis&quot;,&quot;given&quot;:&quot;Thomas&quot;,&quot;parse-names&quot;:false,&quot;dropping-particle&quot;:&quot;&quot;,&quot;non-dropping-particle&quot;:&quot;&quot;}],&quot;accessed&quot;:{&quot;date-parts&quot;:[[2015,11,16]]},&quot;ISBN&quot;:&quot;3527405461&quot;,&quot;URL&quot;:&quot;https://books.google.com.co/books/about/Handbook_of_Holographic_Interferometry.html?id=H5nO1i7CR8cC&amp;pgis=1&quot;,&quot;issued&quot;:{&quot;date-parts&quot;:[[2005]]},&quot;number-of-pages&quot;:&quot;542&quot;,&quot;abstract&quot;:&quot;The book presents the principles and methods of holographic interferometry - a coherent-optical measurement technique for deformation and stress analysis, for the determination of refractive-index distributions, or applied to non-destructive testing. Emphasis of the book is on the quantitative computer-aided evaluation of the holographic interferograms. Based upon wave-optics the evaluation methods, their implementation in computer-algorithms, and their applications in engineering are described.&quot;,&quot;publisher&quot;:&quot;AKADEMIE VERLAG&quot;,&quot;container-title-short&quot;:&quot;&quot;},&quot;isTemporary&quot;:false}]},{&quot;citationID&quot;:&quot;MENDELEY_CITATION_22c95a08-f529-45a7-b29b-52015fc262c1&quot;,&quot;properties&quot;:{&quot;noteIndex&quot;:0},&quot;isEdited&quot;:false,&quot;manualOverride&quot;:{&quot;isManuallyOverridden&quot;:false,&quot;citeprocText&quot;:&quot; [25]&quot;,&quot;manualOverrideText&quot;:&quot;&quot;},&quot;citationTag&quot;:&quot;MENDELEY_CITATION_v3_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&quot;,&quot;citationItems&quot;:[{&quot;id&quot;:&quot;34f1ae9b-245d-360f-8b08-cd6f24200122&quot;,&quot;itemData&quot;:{&quot;type&quot;:&quot;article-journal&quot;,&quot;id&quot;:&quot;34f1ae9b-245d-360f-8b08-cd6f24200122&quot;,&quot;title&quot;:&quot;Wave front reconstruction of Fresnel off-axis holograms with compensation of aberrations by means of phase-shifting digital holography&quot;,&quot;author&quot;:[{&quot;family&quot;:&quot;Nicola&quot;,&quot;given&quot;:&quot;S&quot;,&quot;parse-names&quot;:false,&quot;dropping-particle&quot;:&quot;&quot;,&quot;non-dropping-particle&quot;:&quot;De&quot;},{&quot;family&quot;:&quot;Ferraro&quot;,&quot;given&quot;:&quot;P&quot;,&quot;parse-names&quot;:false,&quot;dropping-particle&quot;:&quot;&quot;,&quot;non-dropping-particle&quot;:&quot;&quot;},{&quot;family&quot;:&quot;Finizio&quot;,&quot;given&quot;:&quot;A&quot;,&quot;parse-names&quot;:false,&quot;dropping-particle&quot;:&quot;&quot;,&quot;non-dropping-particle&quot;:&quot;&quot;},{&quot;family&quot;:&quot;Pierattini&quot;,&quot;given&quot;:&quot;G&quot;,&quot;parse-names&quot;:false,&quot;dropping-particle&quot;:&quot;&quot;,&quot;non-dropping-particle&quot;:&quot;&quot;}],&quot;container-title&quot;:&quot;Optics And Lasers In Engineering&quot;,&quot;container-title-short&quot;:&quot;Opt Lasers Eng&quot;,&quot;DOI&quot;:&quot;10.1016/S0143-8166(01)00087-2&quot;,&quot;ISBN&quot;:&quot;0143-8166&quot;,&quot;ISSN&quot;:&quot;01438166&quot;,&quot;URL&quot;:&quot;&lt;Go to ISI&gt;://WOS:000176134000003&quot;,&quot;issued&quot;:{&quot;date-parts&quot;:[[2002]]},&quot;page&quot;:&quot;331-340&quot;,&quot;abstract&quot;:&quot;Off-axis holograms recorded with a CCD camera are numerically reconstructed in amplitude by calculating through the Fresnel-Kirchhoff integral. A phase-shifting Mach-Zehnder interferometer is used for recording four-quadrature phase-shifted off-axis holograms. The basic principle of this technique and its experimental verification are described. We show that the application of this algorithm allows for the suppression of the zero order of diffraction and of the twin image and that the contrast of the reconstructed images can be further enhanced by digital compensation of the aberrations introduced by the holographic recording system (C) 2002 Elsevier Science Ltd. All rights reserved.&quot;,&quot;issue&quot;:&quot;4&quot;,&quot;volume&quot;:&quot;37&quot;},&quot;isTemporary&quot;:false}]},{&quot;citationID&quot;:&quot;MENDELEY_CITATION_e39f9776-9b63-4ea4-962a-ca6312f0b081&quot;,&quot;properties&quot;:{&quot;noteIndex&quot;:0},&quot;isEdited&quot;:false,&quot;manualOverride&quot;:{&quot;isManuallyOverridden&quot;:false,&quot;citeprocText&quot;:&quot; [24]&quot;,&quot;manualOverrideText&quot;:&quot;&quot;},&quot;citationTag&quot;:&quot;MENDELEY_CITATION_v3_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&quot;,&quot;citationItems&quot;:[{&quot;id&quot;:&quot;642160c5-0545-3811-ac6a-01797e9d97a9&quot;,&quot;itemData&quot;:{&quot;type&quot;:&quot;book&quot;,&quot;id&quot;:&quot;642160c5-0545-3811-ac6a-01797e9d97a9&quot;,&quot;title&quot;:&quot;Handbook of Holographic Interferometry: Optical and Digital Methods&quot;,&quot;author&quot;:[{&quot;family&quot;:&quot;Kreis&quot;,&quot;given&quot;:&quot;Thomas&quot;,&quot;parse-names&quot;:false,&quot;dropping-particle&quot;:&quot;&quot;,&quot;non-dropping-particle&quot;:&quot;&quot;}],&quot;accessed&quot;:{&quot;date-parts&quot;:[[2015,11,16]]},&quot;ISBN&quot;:&quot;3527405461&quot;,&quot;URL&quot;:&quot;https://books.google.com.co/books/about/Handbook_of_Holographic_Interferometry.html?id=H5nO1i7CR8cC&amp;pgis=1&quot;,&quot;issued&quot;:{&quot;date-parts&quot;:[[2005]]},&quot;number-of-pages&quot;:&quot;542&quot;,&quot;abstract&quot;:&quot;The book presents the principles and methods of holographic interferometry - a coherent-optical measurement technique for deformation and stress analysis, for the determination of refractive-index distributions, or applied to non-destructive testing. Emphasis of the book is on the quantitative computer-aided evaluation of the holographic interferograms. Based upon wave-optics the evaluation methods, their implementation in computer-algorithms, and their applications in engineering are described.&quot;,&quot;publisher&quot;:&quot;AKADEMIE VERLAG&quot;,&quot;container-title-short&quot;:&quot;&quot;},&quot;isTemporary&quot;:false}]},{&quot;citationID&quot;:&quot;MENDELEY_CITATION_754d2746-8c08-4eab-8fd4-1c2fecec0d60&quot;,&quot;properties&quot;:{&quot;noteIndex&quot;:0},&quot;isEdited&quot;:false,&quot;manualOverride&quot;:{&quot;isManuallyOverridden&quot;:false,&quot;citeprocText&quot;:&quot; [26]&quot;,&quot;manualOverrideText&quot;:&quot;&quot;},&quot;citationTag&quot;:&quot;MENDELEY_CITATION_v3_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&quot;,&quot;citationItems&quot;:[{&quot;id&quot;:&quot;b58dae9e-4807-3f9e-8e0d-c0dcb3353787&quot;,&quot;itemData&quot;:{&quot;type&quot;:&quot;article-journal&quot;,&quot;id&quot;:&quot;b58dae9e-4807-3f9e-8e0d-c0dcb3353787&quot;,&quot;title&quot;:&quot;Two-step-only quadrature phase-shifting digital holography Jung-Ping&quot;,&quot;author&quot;:[{&quot;family&quot;:&quot;Liu&quot;,&quot;given&quot;:&quot;Jung-Ping&quot;,&quot;parse-names&quot;:false,&quot;dropping-particle&quot;:&quot;&quot;,&quot;non-dropping-particle&quot;:&quot;&quot;},{&quot;family&quot;:&quot;Poon&quot;,&quot;given&quot;:&quot;Ting-Chung&quot;,&quot;parse-names&quot;:false,&quot;dropping-particle&quot;:&quot;&quot;,&quot;non-dropping-particle&quot;:&quot;&quot;}],&quot;container-title&quot;:&quot;Optics Letters&quot;,&quot;container-title-short&quot;:&quot;Opt Lett&quot;,&quot;DOI&quot;:&quot;10.1364/dh.2009.dwb11&quot;,&quot;ISBN&quot;:&quot;9781557528711&quot;,&quot;ISSN&quot;:&quot;21622701&quot;,&quot;issued&quot;:{&quot;date-parts&quot;:[[2009]]},&quot;page&quot;:&quot;250-252&quot;,&quot;abstract&quot;:&quot;Digital holography using a quadrature phase-shifting interferometer is presented. Two quadrature phase-shifed holograms are acquired to give the digital phase hologram. The object image is reconstructed by digital convolutions with the Fast Fourier Transform algorithm. © 2009 Optical Society of America.&quot;,&quot;issue&quot;:&quot;3&quot;,&quot;volume&quot;:&quot;34&quot;},&quot;isTemporary&quot;:false}]},{&quot;citationID&quot;:&quot;MENDELEY_CITATION_5a15a80b-2888-4869-a9d9-f2fab00fb235&quot;,&quot;properties&quot;:{&quot;noteIndex&quot;:0},&quot;isEdited&quot;:false,&quot;manualOverride&quot;:{&quot;isManuallyOverridden&quot;:false,&quot;citeprocText&quot;:&quot; [27]&quot;,&quot;manualOverrideText&quot;:&quot;&quot;},&quot;citationTag&quot;:&quot;MENDELEY_CITATION_v3_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&quot;,&quot;citationItems&quot;:[{&quot;id&quot;:&quot;2592b014-0b47-332b-a575-33287edaa11e&quot;,&quot;itemData&quot;:{&quot;type&quot;:&quot;article-journal&quot;,&quot;id&quot;:&quot;2592b014-0b47-332b-a575-33287edaa11e&quot;,&quot;title&quot;:&quot;Phase-shifting digital holographic microscopy with an iterative blind reconstruction algorithm&quot;,&quot;author&quot;:[{&quot;family&quot;:&quot;Doblas&quot;,&quot;given&quot;:&quot;Ana&quot;,&quot;parse-names&quot;:false,&quot;dropping-particle&quot;:&quot;&quot;,&quot;non-dropping-particle&quot;:&quot;&quot;},{&quot;family&quot;:&quot;Buitrago-Duque&quot;,&quot;given&quot;:&quot;Carlos&quot;,&quot;parse-names&quot;:false,&quot;dropping-particle&quot;:&quot;&quot;,&quot;non-dropping-particle&quot;:&quot;&quot;},{&quot;family&quot;:&quot;Robinson&quot;,&quot;given&quot;:&quot;Aaron&quot;,&quot;parse-names&quot;:false,&quot;dropping-particle&quot;:&quot;&quot;,&quot;non-dropping-particle&quot;:&quot;&quot;},{&quot;family&quot;:&quot;Garcia-Sucerquia&quot;,&quot;given&quot;:&quot;Jorge&quot;,&quot;parse-names&quot;:false,&quot;dropping-particle&quot;:&quot;&quot;,&quot;non-dropping-particle&quot;:&quot;&quot;}],&quot;container-title&quot;:&quot;Appl. Opt.&quot;,&quot;DOI&quot;:&quot;10.1364/AO.58.00G311&quot;,&quot;URL&quot;:&quot;http://ao.osa.org/abstract.cfm?URI=ao-58-34-G311&quot;,&quot;issued&quot;:{&quot;date-parts&quot;:[[2019]]},&quot;page&quot;:&quot;G311--G317&quot;,&quot;abstract&quot;:&quot;In phase-shifting digital holographic microscopy (PS-DHM), the reconstructed phase map is obtained after processing several holograms of the same scene with a phase shift between them. Most of the reconstruction algorithms in PS-DHM require an accurate and known phase shift between the recorded holograms. This requirement limits the applicability of the method. To ease the use of PS-DHM, this paper presents an iterative-blind phase shift extraction method based on demodulation of the different components of the recorded holograms. The method uses a DHM system operating in a slightly off-axis architecture. The proposed method uses three-frame holograms with arbitrary and unequal phase shifts between them and therefore eases the use of the PS-DHM. We believe both simulated and experimental results demonstrate the goodness and feasibility of the proposed technique.&quot;,&quot;issue&quot;:&quot;34&quot;,&quot;volume&quot;:&quot;58&quot;,&quot;container-title-short&quot;:&quot;&quot;},&quot;isTemporary&quot;:false}]},{&quot;citationID&quot;:&quot;MENDELEY_CITATION_7f6498bc-6d7e-4919-8890-dedb08ca2b2a&quot;,&quot;properties&quot;:{&quot;noteIndex&quot;:0},&quot;isEdited&quot;:false,&quot;manualOverride&quot;:{&quot;isManuallyOverridden&quot;:false,&quot;citeprocText&quot;:&quot; [28]&quot;,&quot;manualOverrideText&quot;:&quot;&quot;},&quot;citationTag&quot;:&quot;MENDELEY_CITATION_v3_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&quot;,&quot;citationItems&quot;:[{&quot;id&quot;:&quot;3178e514-4b43-39b0-bb02-2e23eed05039&quot;,&quot;itemData&quot;:{&quot;type&quot;:&quot;article-journal&quot;,&quot;id&quot;:&quot;3178e514-4b43-39b0-bb02-2e23eed05039&quot;,&quot;title&quot;:&quot;Fast-iterative blind phase-shifting digital holographic microscopy using two images&quot;,&quot;author&quot;:[{&quot;family&quot;:&quot;Castañeda&quot;,&quot;given&quot;:&quot;Raul&quot;,&quot;parse-names&quot;:false,&quot;dropping-particle&quot;:&quot;&quot;,&quot;non-dropping-particle&quot;:&quot;&quot;},{&quot;family&quot;:&quot;Buitrago-Duque&quot;,&quot;given&quot;:&quot;Carlos&quot;,&quot;parse-names&quot;:false,&quot;dropping-particle&quot;:&quot;&quot;,&quot;non-dropping-particle&quot;:&quot;&quot;},{&quot;family&quot;:&quot;Garcia-Sucerquia&quot;,&quot;given&quot;:&quot;Jorge&quot;,&quot;parse-names&quot;:false,&quot;dropping-particle&quot;:&quot;&quot;,&quot;non-dropping-particle&quot;:&quot;&quot;},{&quot;family&quot;:&quot;Doblas&quot;,&quot;given&quot;:&quot;Ana&quot;,&quot;parse-names&quot;:false,&quot;dropping-particle&quot;:&quot;&quot;,&quot;non-dropping-particle&quot;:&quot;&quot;}],&quot;container-title&quot;:&quot;Applied Optics&quot;,&quot;container-title-short&quot;:&quot;Appl Opt&quot;,&quot;accessed&quot;:{&quot;date-parts&quot;:[[2021,10,10]]},&quot;DOI&quot;:&quot;10.1364/ao.398352&quot;,&quot;ISSN&quot;:&quot;1559-128X&quot;,&quot;PMID&quot;:&quot;32902516&quot;,&quot;URL&quot;:&quot;https://www.osapublishing.org/viewmedia.cfm?uri=ao-59-24-7469&amp;seq=0&amp;html=true&quot;,&quot;issued&quot;:{&quot;date-parts&quot;:[[2020,8,20]]},&quot;page&quot;:&quot;7469&quot;,&quot;abstract&quot;:&quot;Digital holographic microscopy (DHM) has consolidated as a tool for diagnosis and measuring in life sciences, thanks to its capability to perform quantitative phase imaging. The reduction of the acquisition and computation time has driven the development of diverse reconstruction methodologies using a single-shot and two-frame approach. Methods based on the Fourier transform, the Hilbert transform, and the phase derivative are counted among the most utilized. The sensitivity of those methods is highly dependent on the compensation of the phase step, which requires the accurate knowledge of the phase shift between the two recorded holograms. Here, an alternative fast-iterative method based on the demodulation of the different components of the recorded interferograms is presented. The novelties of the proposed two-frame approach are: minimum number of images, since it requires 2 recorded holograms; a minimum phase error of the order of 0.005% independently of the phase step ranging from 0 to 180 deg.; a maximum correlation coefficient equal to 1 between the phase and the retrieved phase image; and, finally, a reduced processing time compared with the previous three-frame approach. Experimental results demonstrate the goodness and feasibility of the proposed technique.&quot;,&quot;publisher&quot;:&quot;Optical Society of America&quot;,&quot;issue&quot;:&quot;24&quot;,&quot;volume&quot;:&quot;59&quot;},&quot;isTemporary&quot;:false}]},{&quot;citationID&quot;:&quot;MENDELEY_CITATION_fd0530f7-c9e8-44e3-bd35-ac62a51879d1&quot;,&quot;properties&quot;:{&quot;noteIndex&quot;:0},&quot;isEdited&quot;:false,&quot;manualOverride&quot;:{&quot;isManuallyOverridden&quot;:false,&quot;citeprocText&quot;:&quot; [20]&quot;,&quot;manualOverrideText&quot;:&quot;&quot;},&quot;citationTag&quot;:&quot;MENDELEY_CITATION_v3_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&quot;,&quot;citationItems&quot;:[{&quot;id&quot;:&quot;01c67bc2-8d9c-304d-93dc-bac7e73ef8ad&quot;,&quot;itemData&quot;:{&quot;type&quot;:&quot;article-journal&quot;,&quot;id&quot;:&quot;01c67bc2-8d9c-304d-93dc-bac7e73ef8ad&quot;,&quot;title&quot;:&quot;Semi-heuristic phase compensation in digital holographic microscopy for stable and accurate quantitative phase imaging of moving objects&quot;,&quot;author&quot;:[{&quot;family&quot;:&quot;Obando-Vásquez&quot;,&quot;given&quot;:&quot;Sofía&quot;,&quot;parse-names&quot;:false,&quot;dropping-particle&quot;:&quot;&quot;,&quot;non-dropping-particle&quot;:&quot;&quot;},{&quot;family&quot;:&quot;Doblas&quot;,&quot;given&quot;:&quot;Ana&quot;,&quot;parse-names&quot;:false,&quot;dropping-particle&quot;:&quot;&quot;,&quot;non-dropping-particle&quot;:&quot;&quot;},{&quot;family&quot;:&quot;Trujillo&quot;,&quot;given&quot;:&quot;Carlos&quot;,&quot;parse-names&quot;:false,&quot;dropping-particle&quot;:&quot;&quot;,&quot;non-dropping-particle&quot;:&quot;&quot;}],&quot;container-title&quot;:&quot;Optics and Lasers in Engineering&quot;,&quot;container-title-short&quot;:&quot;Opt Lasers Eng&quot;,&quot;DOI&quot;:&quot;10.1016/j.optlaseng.2023.107937&quot;,&quot;ISSN&quot;:&quot;01438166&quot;,&quot;issued&quot;:{&quot;date-parts&quot;:[[2024,3,1]]},&quot;abstract&quot;:&quot;Digital holographic microscopy (DHM) is a cutting-edge interferometric technique to recover the complex wavefield scattered by microscopic samples from digitally recorded intensity patterns. In off-axis DHM, the challenge is digitally generating the reference wavefront replica to compensate for the tilt between the interfering waves. Current methods to estimate the reference wavefront's parameters rely on brute-force grid searches or heuristics algorithms. Whereas brute-forced searches are time-consuming and impractical for video-rate quantitative phase imaging and analysis, applying heuristics methods in holographic videos is limited since the phase background level occasionally changes between frames. A semi-heuristic phase compensation (SHPC) algorithm is proposed to address these challenges to reconstruct phase images with minimum distortion in the full field-of-view (FOV) from holograms recorded by a telecentric off-axis digital holographic microscope. The method is tested with a USAF test target, smearing red blood cells and alive human sperm. The SHPC method provides accurate phase maps as the reference brute-force method but with a 92-fold reduction in processing time. Furthermore, this method was tested for reconstructing experimental holographic videos of dynamic specimens, obtaining stable phase values and minimal differences in the background between frames. This proposed method provides state-of-the-art phase reconstructions with high accuracy and stability in holographic videos, allowing the successful XYZ tracking of single-moving sperm cells.&quot;,&quot;publisher&quot;:&quot;Elsevier Ltd&quot;,&quot;volume&quot;:&quot;174&quot;},&quot;isTemporary&quot;:false}]},{&quot;citationID&quot;:&quot;MENDELEY_CITATION_a5776b7b-fd94-472e-ab9a-b656bc6e4c86&quot;,&quot;properties&quot;:{&quot;noteIndex&quot;:0},&quot;isEdited&quot;:false,&quot;manualOverride&quot;:{&quot;isManuallyOverridden&quot;:false,&quot;citeprocText&quot;:&quot; [29]&quot;,&quot;manualOverrideText&quot;:&quot;&quot;},&quot;citationTag&quot;:&quot;MENDELEY_CITATION_v3_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&quot;,&quot;citationItems&quot;:[{&quot;id&quot;:&quot;b8283feb-6658-33a7-ba92-cb85b174d99a&quot;,&quot;itemData&quot;:{&quot;type&quot;:&quot;article-journal&quot;,&quot;id&quot;:&quot;b8283feb-6658-33a7-ba92-cb85b174d99a&quot;,&quot;title&quot;:&quot;Fast-iterative automatic reconstruction method for quantitative phaseimage with reduced phase perturbations in off-axis digital holographic microscopy&quot;,&quot;author&quot;:[{&quot;family&quot;:&quot;Castaneda&quot;,&quot;given&quot;:&quot;Raul&quot;,&quot;parse-names&quot;:false,&quot;dropping-particle&quot;:&quot;&quot;,&quot;non-dropping-particle&quot;:&quot;&quot;},{&quot;family&quot;:&quot;Doblas&quot;,&quot;given&quot;:&quot;Ana&quot;,&quot;parse-names&quot;:false,&quot;dropping-particle&quot;:&quot;&quot;,&quot;non-dropping-particle&quot;:&quot;&quot;}],&quot;container-title&quot;:&quot;Appl. Opt.&quot;,&quot;DOI&quot;:&quot;10.1364/AO.437640&quot;,&quot;URL&quot;:&quot;http://www.osapublishing.org/ao/abstract.cfm?URI=ao-60-32-10214&quot;,&quot;issued&quot;:{&quot;date-parts&quot;:[[2021,11]]},&quot;page&quot;:&quot;10214-10220&quot;,&quot;abstract&quot;:&quot;This works presents a reconstruction algorithm to recover thecomplex object information for an off-axis digital holographic microscope(DHM) operating in the telecentric regimen. We introduce an automatic andfast method to minimize a cost function that finds the best numericalconjugated reference beam to compensate the filtered object information,eliminating any undesired phase perturbation due to the tilt between thereference and object waves. The novelties of the proposed approach, to thebest of our knowledge, are a precise estimation of the interference anglebetween the object and reference waves, reconstructed phase images withoutphase perturbations, and reduced processing time. The method has beenvalidated using a manufactured phase target and biologicalsamples.&quot;,&quot;publisher&quot;:&quot;OSA&quot;,&quot;issue&quot;:&quot;32&quot;,&quot;volume&quot;:&quot;60&quot;,&quot;container-title-short&quot;:&quot;&quot;},&quot;isTemporary&quot;:false}]},{&quot;citationID&quot;:&quot;MENDELEY_CITATION_4b511ae4-001d-41f4-a1c9-1f89da49419c&quot;,&quot;properties&quot;:{&quot;noteIndex&quot;:0},&quot;isEdited&quot;:false,&quot;manualOverride&quot;:{&quot;isManuallyOverridden&quot;:false,&quot;citeprocText&quot;:&quot; [30]&quot;,&quot;manualOverrideText&quot;:&quot;&quot;},&quot;citationTag&quot;:&quot;MENDELEY_CITATION_v3_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&quot;,&quot;citationItems&quot;:[{&quot;id&quot;:&quot;66afba2a-5039-36b1-ba9b-d900de2711c7&quot;,&quot;itemData&quot;:{&quot;type&quot;:&quot;article-journal&quot;,&quot;id&quot;:&quot;66afba2a-5039-36b1-ba9b-d900de2711c7&quot;,&quot;title&quot;:&quot;Simple and fast spectral domain algorithm for quantitative phase imaging of living cells with digital holographic microscopy&quot;,&quot;author&quot;:[{&quot;family&quot;:&quot;Min&quot;,&quot;given&quot;:&quot;Junwei&quot;,&quot;parse-names&quot;:false,&quot;dropping-particle&quot;:&quot;&quot;,&quot;non-dropping-particle&quot;:&quot;&quot;},{&quot;family&quot;:&quot;Yfao&quot;,&quot;given&quot;:&quot;Baoli&quot;,&quot;parse-names&quot;:false,&quot;dropping-particle&quot;:&quot;&quot;,&quot;non-dropping-particle&quot;:&quot;&quot;},{&quot;family&quot;:&quot;Ketelhut&quot;,&quot;given&quot;:&quot;Steffi&quot;,&quot;parse-names&quot;:false,&quot;dropping-particle&quot;:&quot;&quot;,&quot;non-dropping-particle&quot;:&quot;&quot;},{&quot;family&quot;:&quot;Engwer&quot;,&quot;given&quot;:&quot;Christian&quot;,&quot;parse-names&quot;:false,&quot;dropping-particle&quot;:&quot;&quot;,&quot;non-dropping-particle&quot;:&quot;&quot;},{&quot;family&quot;:&quot;Greve&quot;,&quot;given&quot;:&quot;Burkhard&quot;,&quot;parse-names&quot;:false,&quot;dropping-particle&quot;:&quot;&quot;,&quot;non-dropping-particle&quot;:&quot;&quot;},{&quot;family&quot;:&quot;Kemper&quot;,&quot;given&quot;:&quot;Björn&quot;,&quot;parse-names&quot;:false,&quot;dropping-particle&quot;:&quot;&quot;,&quot;non-dropping-particle&quot;:&quot;&quot;}],&quot;container-title&quot;:&quot;Optics Letters&quot;,&quot;container-title-short&quot;:&quot;Opt Lett&quot;,&quot;DOI&quot;:&quot;10.1364/ol.42.000227&quot;,&quot;ISSN&quot;:&quot;0146-9592&quot;,&quot;PMID&quot;:&quot;28081079&quot;,&quot;issued&quot;:{&quot;date-parts&quot;:[[2017]]},&quot;page&quot;:&quot;227-230&quot;,&quot;abstract&quot;:&quot;© 2017 Optical Society of America. We present a simple and fast phase aberration compensation method in digital holographic microscopy (DHM) for quantitative phase imaging of living cells. By analyzing the frequency spectrum of an off-axis hologram, phase aberrations can be compensated for automatically without fitting or pre-knowledge of the setup and/or the object. Simple and effective computation makes the method suitable for quantitative online monitoring with highly variable DHM systems. Results from automated quantitative phase imaging of living NIH-3T3 mouse fibroblasts demonstrate the effectiveness and the feasibility of the method.&quot;,&quot;issue&quot;:&quot;2&quot;,&quot;volume&quot;:&quot;42&quot;},&quot;isTemporary&quot;:false}]},{&quot;citationID&quot;:&quot;MENDELEY_CITATION_111361d3-d609-444e-ac02-50e72027b519&quot;,&quot;properties&quot;:{&quot;noteIndex&quot;:0},&quot;isEdited&quot;:false,&quot;manualOverride&quot;:{&quot;isManuallyOverridden&quot;:false,&quot;citeprocText&quot;:&quot; [31]&quot;,&quot;manualOverrideText&quot;:&quot;&quot;},&quot;citationTag&quot;:&quot;MENDELEY_CITATION_v3_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&quot;,&quot;citationItems&quot;:[{&quot;id&quot;:&quot;9e68759b-2c92-3930-a4a8-1bed0628b849&quot;,&quot;itemData&quot;:{&quot;type&quot;:&quot;article&quot;,&quot;id&quot;:&quot;9e68759b-2c92-3930-a4a8-1bed0628b849&quot;,&quot;title&quot;:&quot;Intricate quantitative phase imaging via vortex-Legendre high-order phase compensation&quot;,&quot;author&quot;:[{&quot;family&quot;:&quot;Ortega&quot;,&quot;given&quot;:&quot;Karina&quot;,&quot;parse-names&quot;:false,&quot;dropping-particle&quot;:&quot;&quot;,&quot;non-dropping-particle&quot;:&quot;&quot;},{&quot;family&quot;:&quot;Restrepo&quot;,&quot;given&quot;:&quot;Rene&quot;,&quot;parse-names&quot;:false,&quot;dropping-particle&quot;:&quot;&quot;,&quot;non-dropping-particle&quot;:&quot;&quot;},{&quot;family&quot;:&quot;Padilla-Vivanco&quot;,&quot;given&quot;:&quot;Alfonso&quot;,&quot;parse-names&quot;:false,&quot;dropping-particle&quot;:&quot;&quot;,&quot;non-dropping-particle&quot;:&quot;&quot;},{&quot;family&quot;:&quot;Castaneda&quot;,&quot;given&quot;:&quot;Raul&quot;,&quot;parse-names&quot;:false,&quot;dropping-particle&quot;:&quot;&quot;,&quot;non-dropping-particle&quot;:&quot;&quot;},{&quot;family&quot;:&quot;Doblas&quot;,&quot;given&quot;:&quot;Ana&quot;,&quot;parse-names&quot;:false,&quot;dropping-particle&quot;:&quot;&quot;,&quot;non-dropping-particle&quot;:&quot;&quot;},{&quot;family&quot;:&quot;Trujillo&quot;,&quot;given&quot;:&quot;Carlos&quot;,&quot;parse-names&quot;:false,&quot;dropping-particle&quot;:&quot;&quot;,&quot;non-dropping-particle&quot;:&quot;&quot;}],&quot;container-title&quot;:&quot;Optics and Lasers in Engineering&quot;,&quot;container-title-short&quot;:&quot;Opt Lasers Eng&quot;,&quot;DOI&quot;:&quot;10.1016/j.optlaseng.2025.109318&quot;,&quot;ISSN&quot;:&quot;01438166&quot;,&quot;issued&quot;:{&quot;date-parts&quot;:[[2025,12,1]]},&quot;abstract&quot;:&quot;Digital holographic microscopy (DHM) offers label-free, high-resolution quantitative phase imaging, making it a powerful tool for real-time visualization of dynamic biological processes. However, when imaging intricate biological samples with detailed cellular structures—such as tissues containing diverse cell types, fine organelles, or intricate vascular networks— and with subtle variations in refractive index, the accuracy of phase reconstruction is compromised by several types of phase aberrations. These aberrations include tilt distortions due to the off-axis configuration, quadratic phase errors introduced by microscope objectives, and additional higher-order aberrations caused by sample heterogeneity and imperfections in the optical system. Traditional compensation techniques either rely on iterative computations, multi-shot acquisitions, or additional optical components, thereby limiting their applicability in fast, real-time imaging scenarios. This work introduces a novel, fully computational hybrid approach—termed the vortex-Legendre method—that addresses these limitations. This method leverages a numerical optical vortex to achieve precise, sub-pixel localization of the +1 diffraction order for tilt aberration correction, followed by Legendre polynomial fitting to efficiently compensate for residual higher-order aberrations. Validation experiments on calibrated phase targets and various biological samples demonstrate that the vortex-Legendre method preserves high-frequency details and delivers consistent performance across both telecentric and non-telecentric imaging configurations. Compared to state-of-the-art approaches, this method improves phase compensation accuracy while maintaining computational efficiency, paving the way for high-fidelity quantitative phase imaging of complex biomedical samples.&quot;,&quot;publisher&quot;:&quot;Elsevier Ltd&quot;,&quot;volume&quot;:&quot;195&quot;},&quot;isTemporary&quot;:false}]},{&quot;citationID&quot;:&quot;MENDELEY_CITATION_ee5c515c-4c52-4108-9c49-505c2b17613f&quot;,&quot;properties&quot;:{&quot;noteIndex&quot;:0},&quot;isEdited&quot;:false,&quot;manualOverride&quot;:{&quot;isManuallyOverridden&quot;:false,&quot;citeprocText&quot;:&quot; [22]&quot;,&quot;manualOverrideText&quot;:&quot;&quot;},&quot;citationItems&quot;:[{&quot;id&quot;:&quot;fb226e67-6ee2-3c56-aec5-c1e6a180323f&quot;,&quot;itemData&quot;:{&quot;type&quot;:&quot;book&quot;,&quot;id&quot;:&quot;fb226e67-6ee2-3c56-aec5-c1e6a180323f&quot;,&quot;title&quot;:&quot;Introduction to Fourier Optics&quot;,&quot;author&quot;:[{&quot;family&quot;:&quot;Goodman&quot;,&quot;given&quot;:&quot;Joseph W&quot;,&quot;parse-names&quot;:false,&quot;dropping-particle&quot;:&quot;&quot;,&quot;non-dropping-particle&quot;:&quot;&quot;}],&quot;issued&quot;:{&quot;date-parts&quot;:[[2017]]},&quot;publisher-place&quot;:&quot;Greenwood Village&quot;,&quot;publisher&quot;:&quot;Roberst &amp; Company Publishers&quot;,&quot;container-title-short&quot;:&quot;&quot;},&quot;isTemporary&quot;:false}],&quot;citationTag&quot;:&quot;MENDELEY_CITATION_v3_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&quot;},{&quot;citationID&quot;:&quot;MENDELEY_CITATION_361909a7-bed2-4083-85b1-227079947c2c&quot;,&quot;properties&quot;:{&quot;noteIndex&quot;:0},&quot;isEdited&quot;:false,&quot;manualOverride&quot;:{&quot;isManuallyOverridden&quot;:false,&quot;citeprocText&quot;:&quot; [32]&quot;,&quot;manualOverrideText&quot;:&quot;&quot;},&quot;citationTag&quot;:&quot;MENDELEY_CITATION_v3_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&quot;,&quot;citationItems&quot;:[{&quot;id&quot;:&quot;e4db4c6c-5a30-330d-bc7e-27c71da50607&quot;,&quot;itemData&quot;:{&quot;type&quot;:&quot;article-journal&quot;,&quot;id&quot;:&quot;e4db4c6c-5a30-330d-bc7e-27c71da50607&quot;,&quot;title&quot;:&quot;Speckle noise reduction in coherent imaging systems via hybrid median–mean filter&quot;,&quot;author&quot;:[{&quot;family&quot;:&quot;Castaneda&quot;,&quot;given&quot;:&quot;Raul&quot;,&quot;parse-names&quot;:false,&quot;dropping-particle&quot;:&quot;&quot;,&quot;non-dropping-particle&quot;:&quot;&quot;},{&quot;family&quot;:&quot;Garcia-Sucerquia&quot;,&quot;given&quot;:&quot;Jorge&quot;,&quot;parse-names&quot;:false,&quot;dropping-particle&quot;:&quot;&quot;,&quot;non-dropping-particle&quot;:&quot;&quot;},{&quot;family&quot;:&quot;Doblas&quot;,&quot;given&quot;:&quot;Ana&quot;,&quot;parse-names&quot;:false,&quot;dropping-particle&quot;:&quot;&quot;,&quot;non-dropping-particle&quot;:&quot;&quot;}],&quot;container-title&quot;:&quot;Optical Engineering&quot;,&quot;DOI&quot;:&quot;10.1117/1.OE.60.12.123107&quot;,&quot;URL&quot;:&quot;https://doi.org/10.1117/1.OE.60.12.123107&quot;,&quot;issued&quot;:{&quot;date-parts&quot;:[[2021]]},&quot;page&quot;:&quot;1-12&quot;,&quot;publisher&quot;:&quot;SPIE&quot;,&quot;issue&quot;:&quot;12&quot;,&quot;volume&quot;:&quot;60&quot;,&quot;container-title-short&quot;:&quot;&quot;},&quot;isTemporary&quot;:false}]},{&quot;citationID&quot;:&quot;MENDELEY_CITATION_338c463b-9894-4c0c-8756-1cc07e677439&quot;,&quot;properties&quot;:{&quot;noteIndex&quot;:0},&quot;isEdited&quot;:false,&quot;manualOverride&quot;:{&quot;isManuallyOverridden&quot;:false,&quot;citeprocText&quot;:&quot; [33]&quot;,&quot;manualOverrideText&quot;:&quot;&quot;},&quot;citationTag&quot;:&quot;MENDELEY_CITATION_v3_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&quot;,&quot;citationItems&quot;:[{&quot;id&quot;:&quot;bfe22e46-6c4c-3dce-a87a-9c07f052e899&quot;,&quot;itemData&quot;:{&quot;type&quot;:&quot;book&quot;,&quot;id&quot;:&quot;bfe22e46-6c4c-3dce-a87a-9c07f052e899&quot;,&quot;title&quot;:&quot;Digital Image Processing&quot;,&quot;author&quot;:[{&quot;family&quot;:&quot;Gonzales&quot;,&quot;given&quot;:&quot;Rafael C.&quot;,&quot;parse-names&quot;:false,&quot;dropping-particle&quot;:&quot;&quot;,&quot;non-dropping-particle&quot;:&quot;&quot;},{&quot;family&quot;:&quot;Woods&quot;,&quot;given&quot;:&quot;Richard E.&quot;,&quot;parse-names&quot;:false,&quot;dropping-particle&quot;:&quot;&quot;,&quot;non-dropping-particle&quot;:&quot;&quot;}],&quot;ISBN&quot;:&quot;978-0-13-335672-4&quot;,&quot;issued&quot;:{&quot;date-parts&quot;:[[2018]]},&quot;publisher&quot;:&quot;Pearson&quot;,&quot;container-title-short&quot;:&quot;&quot;},&quot;isTemporary&quot;:false}]},{&quot;citationID&quot;:&quot;MENDELEY_CITATION_a5cbc00f-7db9-4022-a302-f9eceed255ab&quot;,&quot;properties&quot;:{&quot;noteIndex&quot;:0},&quot;isEdited&quot;:false,&quot;manualOverride&quot;:{&quot;isManuallyOverridden&quot;:false,&quot;citeprocText&quot;:&quot; [33]&quot;,&quot;manualOverrideText&quot;:&quot;&quot;},&quot;citationTag&quot;:&quot;MENDELEY_CITATION_v3_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&quot;,&quot;citationItems&quot;:[{&quot;id&quot;:&quot;bfe22e46-6c4c-3dce-a87a-9c07f052e899&quot;,&quot;itemData&quot;:{&quot;type&quot;:&quot;book&quot;,&quot;id&quot;:&quot;bfe22e46-6c4c-3dce-a87a-9c07f052e899&quot;,&quot;title&quot;:&quot;Digital Image Processing&quot;,&quot;author&quot;:[{&quot;family&quot;:&quot;Gonzales&quot;,&quot;given&quot;:&quot;Rafael C.&quot;,&quot;parse-names&quot;:false,&quot;dropping-particle&quot;:&quot;&quot;,&quot;non-dropping-particle&quot;:&quot;&quot;},{&quot;family&quot;:&quot;Woods&quot;,&quot;given&quot;:&quot;Richard E.&quot;,&quot;parse-names&quot;:false,&quot;dropping-particle&quot;:&quot;&quot;,&quot;non-dropping-particle&quot;:&quot;&quot;}],&quot;ISBN&quot;:&quot;978-0-13-335672-4&quot;,&quot;issued&quot;:{&quot;date-parts&quot;:[[2018]]},&quot;publisher&quot;:&quot;Pearson&quot;,&quot;container-title-short&quot;:&quot;&quot;},&quot;isTemporary&quot;:false}]},{&quot;citationID&quot;:&quot;MENDELEY_CITATION_32812608-4209-4e3c-9eff-815e686b7488&quot;,&quot;properties&quot;:{&quot;noteIndex&quot;:0},&quot;isEdited&quot;:false,&quot;manualOverride&quot;:{&quot;isManuallyOverridden&quot;:false,&quot;citeprocText&quot;:&quot; [33]&quot;,&quot;manualOverrideText&quot;:&quot;&quot;},&quot;citationTag&quot;:&quot;MENDELEY_CITATION_v3_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&quot;,&quot;citationItems&quot;:[{&quot;id&quot;:&quot;bfe22e46-6c4c-3dce-a87a-9c07f052e899&quot;,&quot;itemData&quot;:{&quot;type&quot;:&quot;book&quot;,&quot;id&quot;:&quot;bfe22e46-6c4c-3dce-a87a-9c07f052e899&quot;,&quot;title&quot;:&quot;Digital Image Processing&quot;,&quot;author&quot;:[{&quot;family&quot;:&quot;Gonzales&quot;,&quot;given&quot;:&quot;Rafael C.&quot;,&quot;parse-names&quot;:false,&quot;dropping-particle&quot;:&quot;&quot;,&quot;non-dropping-particle&quot;:&quot;&quot;},{&quot;family&quot;:&quot;Woods&quot;,&quot;given&quot;:&quot;Richard E.&quot;,&quot;parse-names&quot;:false,&quot;dropping-particle&quot;:&quot;&quot;,&quot;non-dropping-particle&quot;:&quot;&quot;}],&quot;ISBN&quot;:&quot;978-0-13-335672-4&quot;,&quot;issued&quot;:{&quot;date-parts&quot;:[[2018]]},&quot;publisher&quot;:&quot;Pearson&quot;,&quot;container-title-short&quot;:&quot;&quot;},&quot;isTemporary&quot;:false}]},{&quot;citationID&quot;:&quot;MENDELEY_CITATION_8fe9d1f5-49fa-4c2e-b63e-aafc2b9c9a01&quot;,&quot;properties&quot;:{&quot;noteIndex&quot;:0},&quot;isEdited&quot;:false,&quot;manualOverride&quot;:{&quot;isManuallyOverridden&quot;:false,&quot;citeprocText&quot;:&quot; [34]&quot;,&quot;manualOverrideText&quot;:&quot;&quot;},&quot;citationTag&quot;:&quot;MENDELEY_CITATION_v3_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&quot;,&quot;citationItems&quot;:[{&quot;id&quot;:&quot;258f4e47-316a-3fa0-a0bc-9e8027c84372&quot;,&quot;itemData&quot;:{&quot;type&quot;:&quot;article-journal&quot;,&quot;id&quot;:&quot;258f4e47-316a-3fa0-a0bc-9e8027c84372&quot;,&quot;title&quot;:&quot;Pointwise phasor tuning for single-shot speckle noise reduction in phase wave fields&quot;,&quot;author&quot;:[{&quot;family&quot;:&quot;Buitrago-Duque&quot;,&quot;given&quot;:&quot;Carlos&quot;,&quot;parse-names&quot;:false,&quot;dropping-particle&quot;:&quot;&quot;,&quot;non-dropping-particle&quot;:&quot;&quot;},{&quot;family&quot;:&quot;Castañeda&quot;,&quot;given&quot;:&quot;Raul&quot;,&quot;parse-names&quot;:false,&quot;dropping-particle&quot;:&quot;&quot;,&quot;non-dropping-particle&quot;:&quot;&quot;},{&quot;family&quot;:&quot;Garcia-Sucerquia&quot;,&quot;given&quot;:&quot;Jorge&quot;,&quot;parse-names&quot;:false,&quot;dropping-particle&quot;:&quot;&quot;,&quot;non-dropping-particle&quot;:&quot;&quot;}],&quot;container-title&quot;:&quot;Optics and Lasers in Engineering&quot;,&quot;container-title-short&quot;:&quot;Opt Lasers Eng&quot;,&quot;DOI&quot;:&quot;10.1016/j.optlaseng.2020.106365&quot;,&quot;ISSN&quot;:&quot;01438166&quot;,&quot;issued&quot;:{&quot;date-parts&quot;:[[2021,2,1]]},&quot;abstract&quot;:&quot;A single-shot procedure to reduce speckle noise in numerically computed unwrapped phase maps is proposed. The method is supported on the possibility of expressing the computed phase maps as phasors in the complex plane to understand the phase denoising as a pointwise iterative operation of phasor tuning. Notwithstanding in this work the method is applied in digital holographic microscopy, it could be utilized in any other technique where an unwrapped phase map can be obtained. Numerical modeling and experimental results with non- and –biological samples are presented to support the feasibility of the method.&quot;,&quot;publisher&quot;:&quot;Elsevier Ltd&quot;,&quot;volume&quot;:&quot;137&quot;},&quot;isTemporary&quot;:false}]},{&quot;citationID&quot;:&quot;MENDELEY_CITATION_559e15ca-7482-404d-953d-0c2e7b432e8e&quot;,&quot;properties&quot;:{&quot;noteIndex&quot;:0},&quot;isEdited&quot;:false,&quot;manualOverride&quot;:{&quot;isManuallyOverridden&quot;:false,&quot;citeprocText&quot;:&quot; [35]&quot;,&quot;manualOverrideText&quot;:&quot;&quot;},&quot;citationTag&quot;:&quot;MENDELEY_CITATION_v3_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&quot;,&quot;citationItems&quot;:[{&quot;id&quot;:&quot;c1c48845-6b20-35bb-a487-261761aa3531&quot;,&quot;itemData&quot;:{&quot;type&quot;:&quot;webpage&quot;,&quot;id&quot;:&quot;c1c48845-6b20-35bb-a487-261761aa3531&quot;,&quot;title&quot;:&quot;Service and Support&quot;,&quot;author&quot;:[{&quot;family&quot;:&quot;Carolina Biological Supply Company&quot;,&quot;given&quot;:&quot;&quot;,&quot;parse-names&quot;:false,&quot;dropping-particle&quot;:&quot;&quot;,&quot;non-dropping-particle&quot;:&quot;&quot;}],&quot;accessed&quot;:{&quot;date-parts&quot;:[[2026,1,6]]},&quot;URL&quot;:&quot;https://www.carolina.com/help/service-and-support&quot;,&quot;container-title-short&quot;:&quot;&quot;},&quot;isTemporary&quot;:false}]},{&quot;citationID&quot;:&quot;MENDELEY_CITATION_42e0af97-4b59-4a9b-b10b-f99fd7fe34cd&quot;,&quot;properties&quot;:{&quot;noteIndex&quot;:0},&quot;isEdited&quot;:false,&quot;manualOverride&quot;:{&quot;isManuallyOverridden&quot;:false,&quot;citeprocText&quot;:&quot; [36]&quot;,&quot;manualOverrideText&quot;:&quot;&quot;},&quot;citationTag&quot;:&quot;MENDELEY_CITATION_v3_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&quot;,&quot;citationItems&quot;:[{&quot;id&quot;:&quot;dedeabcb-8b4c-39bc-8955-4b5916bce2fd&quot;,&quot;itemData&quot;:{&quot;type&quot;:&quot;article-journal&quot;,&quot;id&quot;:&quot;dedeabcb-8b4c-39bc-8955-4b5916bce2fd&quot;,&quot;title&quot;:&quot;Digital holographic microscopy and focusing methods based on image sharpness&quot;,&quot;author&quot;:[{&quot;family&quot;:&quot;Ilhan&quot;,&quot;given&quot;:&quot;Hazar A.&quot;,&quot;parse-names&quot;:false,&quot;dropping-particle&quot;:&quot;&quot;,&quot;non-dropping-particle&quot;:&quot;&quot;},{&quot;family&quot;:&quot;Doǧar&quot;,&quot;given&quot;:&quot;Mert&quot;,&quot;parse-names&quot;:false,&quot;dropping-particle&quot;:&quot;&quot;,&quot;non-dropping-particle&quot;:&quot;&quot;},{&quot;family&quot;:&quot;Ozcan&quot;,&quot;given&quot;:&quot;Meriç&quot;,&quot;parse-names&quot;:false,&quot;dropping-particle&quot;:&quot;&quot;,&quot;non-dropping-particle&quot;:&quot;&quot;}],&quot;container-title&quot;:&quot;Journal of Microscopy&quot;,&quot;container-title-short&quot;:&quot;J Microsc&quot;,&quot;DOI&quot;:&quot;10.1111/jmi.12144&quot;,&quot;ISSN&quot;:&quot;13652818&quot;,&quot;PMID&quot;:&quot;24894875&quot;,&quot;issued&quot;:{&quot;date-parts&quot;:[[2014]]},&quot;page&quot;:&quot;138-149&quot;,&quot;abstract&quot;:&quot;Digital holographic microscope allows imaging of opaque and transparent specimens without staining. A digitally recorded hologram must be reconstructed numerically at the actual depth of the object to obtain a focused image. We have developed a high-resolution digital holographic microscope for imaging amplitude and phase objects with autofocusing capability. If the actual depth of an object is not known a priori, it is estimated by comparing the sharpness of several reconstructions at different distances, which is very demanding in means of computational power when the recorded hologram is large. In this paper, we present 11 different sharpness metrics for estimating the actual focus depths of objects. The speed performance of focusing is discussed, and a scaling technique is introduced where the speed of autofocusing increases on the order of square of the scale ratio. We measured the performance of scaling on computer-generated holograms and on recorded holograms of a biological sample. We show that simulations are in good agreement with the experimental results. © 2014 Royal Microscopical Society.&quot;,&quot;issue&quot;:&quot;3&quot;,&quot;volume&quot;:&quot;255&quot;},&quot;isTemporary&quot;:false}]},{&quot;citationID&quot;:&quot;MENDELEY_CITATION_e27c447d-3c74-4671-8464-2cc577e6050b&quot;,&quot;properties&quot;:{&quot;noteIndex&quot;:0},&quot;isEdited&quot;:false,&quot;manualOverride&quot;:{&quot;isManuallyOverridden&quot;:false,&quot;citeprocText&quot;:&quot; [37]&quot;,&quot;manualOverrideText&quot;:&quot;&quot;},&quot;citationTag&quot;:&quot;MENDELEY_CITATION_v3_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&quot;,&quot;citationItems&quot;:[{&quot;id&quot;:&quot;7a660748-60dc-3753-bef5-4634b1be852f&quot;,&quot;itemData&quot;:{&quot;type&quot;:&quot;article-journal&quot;,&quot;id&quot;:&quot;7a660748-60dc-3753-bef5-4634b1be852f&quot;,&quot;title&quot;:&quot;Comparative analysis of the modified enclosed energy metric for self-focusing holograms from digital lensless holographic microscopy&quot;,&quot;author&quot;:[{&quot;family&quot;:&quot;Trujillo&quot;,&quot;given&quot;:&quot;Carlos&quot;,&quot;parse-names&quot;:false,&quot;dropping-particle&quot;:&quot;&quot;,&quot;non-dropping-particle&quot;:&quot;&quot;},{&quot;family&quot;:&quot;Garcia-Sucerquia&quot;,&quot;given&quot;:&quot;Jorge&quot;,&quot;parse-names&quot;:false,&quot;dropping-particle&quot;:&quot;&quot;,&quot;non-dropping-particle&quot;:&quot;&quot;}],&quot;container-title&quot;:&quot;Applied Optics&quot;,&quot;container-title-short&quot;:&quot;Appl Opt&quot;,&quot;DOI&quot;:&quot;10.1364/AO.54.005102&quot;,&quot;issued&quot;:{&quot;date-parts&quot;:[[2015]]},&quot;page&quot;:&quot;5102-5108&quot;,&quot;abstract&quot;:&quot;A comparative analysis of the performance of the modified enclosed energy (MEE) method for self-focusing holograms recorded with digital lensless holographic microscopy is presented. Notwithstanding the MEE analysis previously published, no extended analysis of its performance has been reported. We have tested the MEE in terms of the minimum axial distance allowed between the set of reconstructed holograms to search for the focal plane and the elapsed time to obtain the focused image. These parameters have been compared with those for some of the already reported methods in the literature. The MEE achieves better results in terms of self-focusing quality but at a higher computational cost. Despite its longer processing time, the method remains within a time frame to be technologically attractive. Modeled and experimental holograms have been utilized in this work to perform the comparative study.&quot;,&quot;issue&quot;:&quot;16&quot;,&quot;volume&quot;:&quot;54&quot;},&quot;isTemporary&quot;:false}]},{&quot;citationID&quot;:&quot;MENDELEY_CITATION_8fa91140-e914-4980-9b30-ac5d19df80de&quot;,&quot;properties&quot;:{&quot;noteIndex&quot;:0},&quot;isEdited&quot;:false,&quot;manualOverride&quot;:{&quot;isManuallyOverridden&quot;:false,&quot;citeprocText&quot;:&quot; [38]&quot;,&quot;manualOverrideText&quot;:&quot;&quot;},&quot;citationTag&quot;:&quot;MENDELEY_CITATION_v3_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&quot;,&quot;citationItems&quot;:[{&quot;id&quot;:&quot;de7d515c-3ec1-3e29-8950-6e058d10a7bb&quot;,&quot;itemData&quot;:{&quot;type&quot;:&quot;article-journal&quot;,&quot;id&quot;:&quot;de7d515c-3ec1-3e29-8950-6e058d10a7bb&quot;,&quot;title&quot;:&quot;Light scattering by multiple red blood cells&quot;,&quot;author&quot;:[{&quot;family&quot;:&quot;He&quot;,&quot;given&quot;:&quot;Jiangping&quot;,&quot;parse-names&quot;:false,&quot;dropping-particle&quot;:&quot;&quot;,&quot;non-dropping-particle&quot;:&quot;&quot;},{&quot;family&quot;:&quot;Karlsson&quot;,&quot;given&quot;:&quot;Anders&quot;,&quot;parse-names&quot;:false,&quot;dropping-particle&quot;:&quot;&quot;,&quot;non-dropping-particle&quot;:&quot;&quot;},{&quot;family&quot;:&quot;Swartling&quot;,&quot;given&quot;:&quot;Johannes&quot;,&quot;parse-names&quot;:false,&quot;dropping-particle&quot;:&quot;&quot;,&quot;non-dropping-particle&quot;:&quot;&quot;},{&quot;family&quot;:&quot;Andersson-Engels&quot;,&quot;given&quot;:&quot;Stefan&quot;,&quot;parse-names&quot;:false,&quot;dropping-particle&quot;:&quot;&quot;,&quot;non-dropping-particle&quot;:&quot;&quot;}],&quot;container-title&quot;:&quot;J. Opt. Soc. Am. A&quot;,&quot;DOI&quot;:&quot;10.1364/JOSAA.21.001953&quot;,&quot;URL&quot;:&quot;https://opg.optica.org/josaa/abstract.cfm?URI=josaa-21-10-1953&quot;,&quot;issued&quot;:{&quot;date-parts&quot;:[[2004,10]]},&quot;page&quot;:&quot;1953-1961&quot;,&quot;abstract&quot;:&quot;The interaction of light with multiple red blood cells was systematically investigated by the finite-difference time-domain method (FDTD). The simulations showed that the lateral multiple scattering between red blood cells is very weak and that the polarization has an almost insignificant influence on the distribution of the scattered light. The numerical results of the FDTD method were compared with the results from the Rytov approximation and the discrete dipole approximation (DDA). The agreement with the DDA was excellent.&quot;,&quot;publisher&quot;:&quot;Optica Publishing Group&quot;,&quot;issue&quot;:&quot;10&quot;,&quot;volume&quot;:&quot;21&quot;,&quot;container-title-short&quot;:&quot;&quot;},&quot;isTemporary&quot;:false}]},{&quot;citationID&quot;:&quot;MENDELEY_CITATION_499c81c9-a299-495e-851e-9003b61915ef&quot;,&quot;properties&quot;:{&quot;noteIndex&quot;:0},&quot;isEdited&quot;:false,&quot;manualOverride&quot;:{&quot;isManuallyOverridden&quot;:false,&quot;citeprocText&quot;:&quot; [39]&quot;,&quot;manualOverrideText&quot;:&quot;&quot;},&quot;citationTag&quot;:&quot;MENDELEY_CITATION_v3_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&quot;,&quot;citationItems&quot;:[{&quot;id&quot;:&quot;325bf42b-6bff-3de2-8524-d9f56928639c&quot;,&quot;itemData&quot;:{&quot;type&quot;:&quot;article-journal&quot;,&quot;id&quot;:&quot;325bf42b-6bff-3de2-8524-d9f56928639c&quot;,&quot;title&quot;:&quot;Phase-shifting by means of an electronically tunable lens: quantitative phase imaging of biological specimens with digital holographic microscopy&quot;,&quot;author&quot;:[{&quot;family&quot;:&quot;Trujillo&quot;,&quot;given&quot;:&quot;Carlos&quot;,&quot;parse-names&quot;:false,&quot;dropping-particle&quot;:&quot;&quot;,&quot;non-dropping-particle&quot;:&quot;&quot;},{&quot;family&quot;:&quot;Doblas&quot;,&quot;given&quot;:&quot;Ana&quot;,&quot;parse-names&quot;:false,&quot;dropping-particle&quot;:&quot;&quot;,&quot;non-dropping-particle&quot;:&quot;&quot;},{&quot;family&quot;:&quot;Saavedra&quot;,&quot;given&quot;:&quot;Genaro&quot;,&quot;parse-names&quot;:false,&quot;dropping-particle&quot;:&quot;&quot;,&quot;non-dropping-particle&quot;:&quot;&quot;},{&quot;family&quot;:&quot;Martínez-Corral&quot;,&quot;given&quot;:&quot;Manuel&quot;,&quot;parse-names&quot;:false,&quot;dropping-particle&quot;:&quot;&quot;,&quot;non-dropping-particle&quot;:&quot;&quot;},{&quot;family&quot;:&quot;García-Sucerquia&quot;,&quot;given&quot;:&quot;Jorge&quot;,&quot;parse-names&quot;:false,&quot;dropping-particle&quot;:&quot;&quot;,&quot;non-dropping-particle&quot;:&quot;&quot;}],&quot;container-title&quot;:&quot;Opt. Lett.&quot;,&quot;DOI&quot;:&quot;10.1364/OL.41.001416&quot;,&quot;URL&quot;:&quot;https://opg.optica.org/ol/abstract.cfm?URI=ol-41-7-1416&quot;,&quot;issued&quot;:{&quot;date-parts&quot;:[[2016,4]]},&quot;page&quot;:&quot;1416-1419&quot;,&quot;abstract&quot;:&quot;The use of an electronically tunable lens (ETL) to produce controlled phase shifts in interferometric arrangements is shown. The performance of the ETL as a phase-shifting device is experimentally validated in phase-shifting digital holographic microscopy. Quantitative phase maps of a section of the thorax of a Drosophila melanogaster fly and of human red blood cells have been obtained using our proposal. The experimental results validate the possibility of using the ETL as a reliable phase-shifter device.&quot;,&quot;publisher&quot;:&quot;Optica Publishing Group&quot;,&quot;issue&quot;:&quot;7&quot;,&quot;volume&quot;:&quot;41&quot;,&quot;container-title-short&quot;:&quot;&quot;},&quot;isTemporary&quot;:false}]},{&quot;citationID&quot;:&quot;MENDELEY_CITATION_ce64e2b8-ef9b-4454-a172-2c075462763a&quot;,&quot;properties&quot;:{&quot;noteIndex&quot;:0},&quot;isEdited&quot;:false,&quot;manualOverride&quot;:{&quot;isManuallyOverridden&quot;:false,&quot;citeprocText&quot;:&quot; [40]&quot;,&quot;manualOverrideText&quot;:&quot;&quot;},&quot;citationTag&quot;:&quot;MENDELEY_CITATION_v3_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&quot;,&quot;citationItems&quot;:[{&quot;id&quot;:&quot;1fa802df-8285-3429-8afc-f23ca853da0a&quot;,&quot;itemData&quot;:{&quot;type&quot;:&quot;article-journal&quot;,&quot;id&quot;:&quot;1fa802df-8285-3429-8afc-f23ca853da0a&quot;,&quot;title&quot;:&quot;Phase-shifting digital holographic microscopy by using a multi-camera setup&quot;,&quot;author&quot;:[{&quot;family&quot;:&quot;Trujillo&quot;,&quot;given&quot;:&quot;Carlos&quot;,&quot;parse-names&quot;:false,&quot;dropping-particle&quot;:&quot;&quot;,&quot;non-dropping-particle&quot;:&quot;&quot;},{&quot;family&quot;:&quot;Garcia-Sucerquia&quot;,&quot;given&quot;:&quot;Jorge&quot;,&quot;parse-names&quot;:false,&quot;dropping-particle&quot;:&quot;&quot;,&quot;non-dropping-particle&quot;:&quot;&quot;}],&quot;container-title&quot;:&quot;Optics Letters&quot;,&quot;container-title-short&quot;:&quot;Opt Lett&quot;,&quot;DOI&quot;:&quot;10.1364/ol.42.004841&quot;,&quot;ISSN&quot;:&quot;0146-9592&quot;,&quot;issued&quot;:{&quot;date-parts&quot;:[[2017]]},&quot;page&quot;:&quot;4841&quot;,&quot;abstract&quot;:&quot;© 2017 Optical Society of America. In this Letter, the use of two-coupled Mach–Zehnder interferometers for four π∕2-phase shifting interferometry is introduced. A multi-camera arrangement using no more than beam splitters and mirrors is utilized to obtain in a single shot the needed phase-shifted interferograms in the different output channels of the setup. The simplicity of the setup makes it ideal for high-speed interferometry applications. This proposal is validated in digital holographic microscopy to visualize a biological sample of epidermal onion cells.&quot;,&quot;issue&quot;:&quot;23&quot;,&quot;volume&quot;:&quot;42&quot;},&quot;isTemporary&quot;:false}]},{&quot;citationID&quot;:&quot;MENDELEY_CITATION_13850c0a-aba6-4b8f-967f-1c66cebd5a38&quot;,&quot;properties&quot;:{&quot;noteIndex&quot;:0},&quot;isEdited&quot;:false,&quot;manualOverride&quot;:{&quot;isManuallyOverridden&quot;:false,&quot;citeprocText&quot;:&quot; [41]&quot;,&quot;manualOverrideText&quot;:&quot;&quot;},&quot;citationTag&quot;:&quot;MENDELEY_CITATION_v3_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&quot;,&quot;citationItems&quot;:[{&quot;id&quot;:&quot;96908ef4-5440-3fb1-806f-142ec7d30307&quot;,&quot;itemData&quot;:{&quot;type&quot;:&quot;book&quot;,&quot;id&quot;:&quot;96908ef4-5440-3fb1-806f-142ec7d30307&quot;,&quot;title&quot;:&quot;Statistical Optics&quot;,&quot;author&quot;:[{&quot;family&quot;:&quot;Goodman&quot;,&quot;given&quot;:&quot;J W&quot;,&quot;parse-names&quot;:false,&quot;dropping-particle&quot;:&quot;&quot;,&quot;non-dropping-particle&quot;:&quot;&quot;}],&quot;collection-title&quot;:&quot;A Wiley-Interscience publication&quot;,&quot;ISBN&quot;:&quot;9780471015024&quot;,&quot;URL&quot;:&quot;https://books.google.com.co/books?id=2VTwAAAAMAAJ&quot;,&quot;issued&quot;:{&quot;date-parts&quot;:[[1985]]},&quot;publisher&quot;:&quot;Wiley&quot;,&quot;container-title-short&quot;:&quot;&quot;},&quot;isTemporary&quot;:false}]},{&quot;citationID&quot;:&quot;MENDELEY_CITATION_e3766128-a497-4052-854f-33cfa4384261&quot;,&quot;properties&quot;:{&quot;noteIndex&quot;:0},&quot;isEdited&quot;:false,&quot;manualOverride&quot;:{&quot;isManuallyOverridden&quot;:false,&quot;citeprocText&quot;:&quot; [42]&quot;,&quot;manualOverrideText&quot;:&quot;&quot;},&quot;citationTag&quot;:&quot;MENDELEY_CITATION_v3_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&quot;,&quot;citationItems&quot;:[{&quot;id&quot;:&quot;f464bb21-88db-36fd-be63-47955c8b195d&quot;,&quot;itemData&quot;:{&quot;type&quot;:&quot;article-journal&quot;,&quot;id&quot;:&quot;f464bb21-88db-36fd-be63-47955c8b195d&quot;,&quot;title&quot;:&quot;Automatic method for focusing biological specimens in digital lensless holographic microscopy&quot;,&quot;author&quot;:[{&quot;family&quot;:&quot;Trujillo&quot;,&quot;given&quot;:&quot;Carlos A.&quot;,&quot;parse-names&quot;:false,&quot;dropping-particle&quot;:&quot;&quot;,&quot;non-dropping-particle&quot;:&quot;&quot;},{&quot;family&quot;:&quot;Garcia-Sucerquia&quot;,&quot;given&quot;:&quot;Jorge&quot;,&quot;parse-names&quot;:false,&quot;dropping-particle&quot;:&quot;&quot;,&quot;non-dropping-particle&quot;:&quot;&quot;}],&quot;title-short&quot;:&quot;Opt. Lett.&quot;,&quot;container-title&quot;:&quot;Optics Letters&quot;,&quot;container-title-short&quot;:&quot;Opt Lett&quot;,&quot;DOI&quot;:&quot;10.1364/OL.39.002569&quot;,&quot;ISSN&quot;:&quot;0146-9592&quot;,&quot;PMID&quot;:&quot;24784047&quot;,&quot;issued&quot;:{&quot;date-parts&quot;:[[2014]]},&quot;page&quot;:&quot;2569&quot;,&quot;abstract&quot;:&quot;A self-focusing method applicable to digital lensless holographic microscopy is presented. The method searches for the global minimum of the area enclosing a given amount of energy in a region surrounding the object of interest. The proposed modified enclosed energy method has been tested on self-focusing experimental holograms of a paramecium specimen and a section of the head of a drosophila melanogaster fly. The presented self-focusing technique also has been contrasted with some of the already reported methods to seek the best focus image.&quot;,&quot;publisher&quot;:&quot;OSA&quot;,&quot;issue&quot;:&quot;9&quot;,&quot;volume&quot;:&quot;39&quot;},&quot;isTemporary&quot;:false}]},{&quot;citationID&quot;:&quot;MENDELEY_CITATION_4a19c7bb-8039-490a-a8d6-cb2292a584d2&quot;,&quot;properties&quot;:{&quot;noteIndex&quot;:0},&quot;isEdited&quot;:false,&quot;manualOverride&quot;:{&quot;isManuallyOverridden&quot;:false,&quot;citeprocText&quot;:&quot; [43]&quot;,&quot;manualOverrideText&quot;:&quot;&quot;},&quot;citationTag&quot;:&quot;MENDELEY_CITATION_v3_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&quot;,&quot;citationItems&quot;:[{&quot;id&quot;:&quot;b00edb12-6bea-3eb1-85bb-4092a6d6ed91&quot;,&quot;itemData&quot;:{&quot;type&quot;:&quot;book&quot;,&quot;id&quot;:&quot;b00edb12-6bea-3eb1-85bb-4092a6d6ed91&quot;,&quot;title&quot;:&quot;Estimation with Applications to Tracking and Navigation: Theory Algorithms and Software&quot;,&quot;author&quot;:[{&quot;family&quot;:&quot;Bar-Shalom&quot;,&quot;given&quot;:&quot;Yaakov&quot;,&quot;parse-names&quot;:false,&quot;dropping-particle&quot;:&quot;&quot;,&quot;non-dropping-particle&quot;:&quot;&quot;},{&quot;family&quot;:&quot;Li&quot;,&quot;given&quot;:&quot;X ROng&quot;,&quot;parse-names&quot;:false,&quot;dropping-particle&quot;:&quot;&quot;,&quot;non-dropping-particle&quot;:&quot;&quot;},{&quot;family&quot;:&quot;Kirubarajan&quot;,&quot;given&quot;:&quot;Thiagalingam&quot;,&quot;parse-names&quot;:false,&quot;dropping-particle&quot;:&quot;&quot;,&quot;non-dropping-particle&quot;:&quot;&quot;}],&quot;editor&quot;:[{&quot;family&quot;:&quot;John Wiley &amp; Sons&quot;,&quot;given&quot;:&quot;2004&quot;,&quot;parse-names&quot;:false,&quot;dropping-particle&quot;:&quot;&quot;,&quot;non-dropping-particle&quot;:&quot;&quot;}],&quot;ISBN&quot;:&quot;0471465216, 9780471465218&quot;,&quot;container-title-short&quot;:&quot;&quot;},&quot;isTemporary&quot;:false}]}]"/>
    <we:property name="MENDELEY_CITATIONS_LOCALE_CODE" value="&quot;en-US&quot;"/>
    <we:property name="MENDELEY_CITATIONS_STYLE" value="{&quot;id&quot;:&quot;https://www.zotero.org/styles/the-optical-society&quot;,&quot;title&quot;:&quot;The Optical Society&quot;,&quot;format&quot;:&quot;numeric&quot;,&quot;defaultLocale&quot;:&quot;en-US&quot;,&quot;isLocaleCodeValid&quot;:true}"/>
    <we:property name="MENDELEY_BIBLIOGRAPHY_IS_DIRTY" value="false"/>
    <we:property name="MENDELEY_BIBLIOGRAPHY_LAST_MODIFIED" value="1767817478901"/>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408C5E-E9FE-4017-8A31-E8BF50C33C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21</Pages>
  <Words>5620</Words>
  <Characters>47047</Characters>
  <Application>Microsoft Office Word</Application>
  <DocSecurity>0</DocSecurity>
  <Lines>1425</Lines>
  <Paragraphs>774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Raul Andres Castañeda Quintero</dc:creator>
  <cp:keywords/>
  <dc:description/>
  <cp:lastModifiedBy>Raul Andres Castañeda Quintero</cp:lastModifiedBy>
  <cp:revision>5</cp:revision>
  <dcterms:created xsi:type="dcterms:W3CDTF">2026-01-12T15:46:00Z</dcterms:created>
  <dcterms:modified xsi:type="dcterms:W3CDTF">2026-01-13T19:09:00Z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35e9b144-c4de-49b2-b9d9-fbc5f947aaec</vt:lpwstr>
  </property>
</Properties>
</file>